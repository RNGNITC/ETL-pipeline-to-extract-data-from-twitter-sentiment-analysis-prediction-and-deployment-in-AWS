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FA214" w14:textId="19E6EA54" w:rsidR="001662A6" w:rsidRPr="005551FE" w:rsidRDefault="00CF4F4A" w:rsidP="005551FE">
      <w:pPr>
        <w:rPr>
          <w:rFonts w:ascii="Times New Roman" w:eastAsia="Times New Roman" w:hAnsi="Times New Roman" w:cs="Times New Roman"/>
        </w:rPr>
      </w:pPr>
      <w:r w:rsidRPr="005551FE">
        <w:rPr>
          <w:rFonts w:ascii="Times New Roman" w:eastAsia="Times New Roman" w:hAnsi="Times New Roman" w:cs="Times New Roman"/>
          <w:b/>
          <w:bCs/>
          <w:noProof/>
          <w:sz w:val="28"/>
          <w:szCs w:val="28"/>
        </w:rPr>
        <w:drawing>
          <wp:anchor distT="0" distB="0" distL="114300" distR="114300" simplePos="0" relativeHeight="251658240" behindDoc="0" locked="0" layoutInCell="1" allowOverlap="1" wp14:anchorId="286337E1" wp14:editId="5E029B4C">
            <wp:simplePos x="0" y="0"/>
            <wp:positionH relativeFrom="margin">
              <wp:posOffset>2133600</wp:posOffset>
            </wp:positionH>
            <wp:positionV relativeFrom="paragraph">
              <wp:posOffset>0</wp:posOffset>
            </wp:positionV>
            <wp:extent cx="1379220" cy="918845"/>
            <wp:effectExtent l="0" t="0" r="0" b="0"/>
            <wp:wrapThrough wrapText="bothSides">
              <wp:wrapPolygon edited="0">
                <wp:start x="0" y="0"/>
                <wp:lineTo x="0" y="21048"/>
                <wp:lineTo x="21182" y="21048"/>
                <wp:lineTo x="21182" y="0"/>
                <wp:lineTo x="0" y="0"/>
              </wp:wrapPolygon>
            </wp:wrapThrough>
            <wp:docPr id="9" name="Picture 9" descr="page1image1065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1image1065161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9220" cy="918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B7367" w14:textId="77777777" w:rsidR="00DB0FDE" w:rsidRPr="005551FE" w:rsidRDefault="00DB0FDE" w:rsidP="005551FE">
      <w:pPr>
        <w:jc w:val="center"/>
        <w:rPr>
          <w:rFonts w:ascii="Times New Roman" w:eastAsia="Times New Roman" w:hAnsi="Times New Roman" w:cs="Times New Roman"/>
          <w:b/>
          <w:bCs/>
          <w:sz w:val="32"/>
          <w:szCs w:val="32"/>
        </w:rPr>
      </w:pPr>
    </w:p>
    <w:p w14:paraId="4C0DDCB9" w14:textId="77777777" w:rsidR="00DB0FDE" w:rsidRPr="005551FE" w:rsidRDefault="00DB0FDE" w:rsidP="005551FE">
      <w:pPr>
        <w:jc w:val="center"/>
        <w:rPr>
          <w:rFonts w:ascii="Times New Roman" w:eastAsia="Times New Roman" w:hAnsi="Times New Roman" w:cs="Times New Roman"/>
          <w:b/>
          <w:bCs/>
          <w:sz w:val="32"/>
          <w:szCs w:val="32"/>
        </w:rPr>
      </w:pPr>
    </w:p>
    <w:p w14:paraId="183BBAE2" w14:textId="77777777" w:rsidR="00DB0FDE" w:rsidRDefault="00DB0FDE" w:rsidP="005551FE">
      <w:pPr>
        <w:jc w:val="center"/>
        <w:rPr>
          <w:rFonts w:ascii="Times New Roman" w:eastAsia="Times New Roman" w:hAnsi="Times New Roman" w:cs="Times New Roman"/>
          <w:b/>
          <w:bCs/>
          <w:sz w:val="32"/>
          <w:szCs w:val="32"/>
        </w:rPr>
      </w:pPr>
    </w:p>
    <w:p w14:paraId="0B7D04BC" w14:textId="77777777" w:rsidR="004F099F" w:rsidRPr="005551FE" w:rsidRDefault="004F099F" w:rsidP="005551FE">
      <w:pPr>
        <w:jc w:val="center"/>
        <w:rPr>
          <w:rFonts w:ascii="Times New Roman" w:eastAsia="Times New Roman" w:hAnsi="Times New Roman" w:cs="Times New Roman"/>
          <w:b/>
          <w:bCs/>
          <w:sz w:val="32"/>
          <w:szCs w:val="32"/>
        </w:rPr>
      </w:pPr>
    </w:p>
    <w:p w14:paraId="76934A28" w14:textId="7EF5D093" w:rsidR="00DB0FDE" w:rsidRPr="005551FE" w:rsidRDefault="004F099F" w:rsidP="004F099F">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Project Report</w:t>
      </w:r>
    </w:p>
    <w:p w14:paraId="1FD83807" w14:textId="7C0ABB38" w:rsidR="00CB39DD" w:rsidRPr="005551FE" w:rsidRDefault="004F099F" w:rsidP="005551FE">
      <w:pPr>
        <w:jc w:val="center"/>
        <w:rPr>
          <w:rFonts w:ascii="Times New Roman" w:eastAsia="Times New Roman" w:hAnsi="Times New Roman" w:cs="Times New Roman"/>
          <w:sz w:val="32"/>
          <w:szCs w:val="32"/>
        </w:rPr>
      </w:pPr>
      <w:r w:rsidRPr="005551FE">
        <w:rPr>
          <w:rFonts w:ascii="Times New Roman" w:eastAsia="Times New Roman" w:hAnsi="Times New Roman" w:cs="Times New Roman"/>
          <w:b/>
          <w:bCs/>
          <w:sz w:val="32"/>
          <w:szCs w:val="32"/>
        </w:rPr>
        <w:t>Web and social analytics</w:t>
      </w:r>
      <w:r w:rsidR="00DB0FDE" w:rsidRPr="005551FE">
        <w:rPr>
          <w:rFonts w:ascii="Times New Roman" w:eastAsia="Times New Roman" w:hAnsi="Times New Roman" w:cs="Times New Roman"/>
          <w:sz w:val="32"/>
          <w:szCs w:val="32"/>
        </w:rPr>
        <w:t xml:space="preserve"> </w:t>
      </w:r>
      <w:r>
        <w:rPr>
          <w:rFonts w:ascii="Times New Roman" w:eastAsia="Times New Roman" w:hAnsi="Times New Roman" w:cs="Times New Roman"/>
          <w:b/>
          <w:bCs/>
          <w:sz w:val="32"/>
          <w:szCs w:val="32"/>
        </w:rPr>
        <w:t>INSY-</w:t>
      </w:r>
      <w:r w:rsidRPr="005551FE">
        <w:rPr>
          <w:rFonts w:ascii="Times New Roman" w:eastAsia="Times New Roman" w:hAnsi="Times New Roman" w:cs="Times New Roman"/>
          <w:b/>
          <w:bCs/>
          <w:sz w:val="32"/>
          <w:szCs w:val="32"/>
        </w:rPr>
        <w:t>5337</w:t>
      </w:r>
      <w:r>
        <w:rPr>
          <w:rFonts w:ascii="Times New Roman" w:eastAsia="Times New Roman" w:hAnsi="Times New Roman" w:cs="Times New Roman"/>
          <w:b/>
          <w:bCs/>
          <w:sz w:val="32"/>
          <w:szCs w:val="32"/>
        </w:rPr>
        <w:t>-</w:t>
      </w:r>
      <w:r w:rsidRPr="005551FE">
        <w:rPr>
          <w:rFonts w:ascii="Times New Roman" w:eastAsia="Times New Roman" w:hAnsi="Times New Roman" w:cs="Times New Roman"/>
          <w:b/>
          <w:bCs/>
          <w:sz w:val="32"/>
          <w:szCs w:val="32"/>
        </w:rPr>
        <w:t>00</w:t>
      </w:r>
      <w:r w:rsidR="000C295F" w:rsidRPr="005551FE">
        <w:rPr>
          <w:rFonts w:ascii="Times New Roman" w:eastAsia="Times New Roman" w:hAnsi="Times New Roman" w:cs="Times New Roman"/>
          <w:b/>
          <w:bCs/>
          <w:sz w:val="32"/>
          <w:szCs w:val="32"/>
        </w:rPr>
        <w:t>1</w:t>
      </w:r>
    </w:p>
    <w:p w14:paraId="6C95D781" w14:textId="1BE2BBEF" w:rsidR="00CB39DD" w:rsidRPr="005551FE" w:rsidRDefault="00CB39DD" w:rsidP="005551FE">
      <w:pPr>
        <w:rPr>
          <w:rFonts w:ascii="Times New Roman" w:eastAsia="Times New Roman" w:hAnsi="Times New Roman" w:cs="Times New Roman"/>
          <w:b/>
          <w:bCs/>
          <w:sz w:val="32"/>
          <w:szCs w:val="32"/>
        </w:rPr>
      </w:pPr>
    </w:p>
    <w:p w14:paraId="25829444" w14:textId="43E6515E" w:rsidR="00CC38C1" w:rsidRPr="005551FE" w:rsidRDefault="000C295F" w:rsidP="005551FE">
      <w:pPr>
        <w:jc w:val="center"/>
        <w:rPr>
          <w:rFonts w:ascii="Times New Roman" w:eastAsia="Times New Roman" w:hAnsi="Times New Roman" w:cs="Times New Roman"/>
          <w:b/>
          <w:bCs/>
          <w:color w:val="4472C4" w:themeColor="accent1"/>
          <w:sz w:val="32"/>
          <w:szCs w:val="32"/>
          <w:u w:val="single"/>
        </w:rPr>
      </w:pPr>
      <w:r w:rsidRPr="005551FE">
        <w:rPr>
          <w:rFonts w:ascii="Times New Roman" w:eastAsia="Times New Roman" w:hAnsi="Times New Roman" w:cs="Times New Roman"/>
          <w:b/>
          <w:bCs/>
          <w:color w:val="4472C4" w:themeColor="accent1"/>
          <w:sz w:val="32"/>
          <w:szCs w:val="32"/>
          <w:u w:val="single"/>
        </w:rPr>
        <w:t xml:space="preserve">SENTIMENT ANALYSIS </w:t>
      </w:r>
      <w:r w:rsidR="00E747C5" w:rsidRPr="005551FE">
        <w:rPr>
          <w:rFonts w:ascii="Times New Roman" w:eastAsia="Times New Roman" w:hAnsi="Times New Roman" w:cs="Times New Roman"/>
          <w:b/>
          <w:bCs/>
          <w:color w:val="4472C4" w:themeColor="accent1"/>
          <w:sz w:val="32"/>
          <w:szCs w:val="32"/>
          <w:u w:val="single"/>
        </w:rPr>
        <w:t>and END TO END PIPELINE</w:t>
      </w:r>
      <w:r w:rsidRPr="005551FE">
        <w:rPr>
          <w:rFonts w:ascii="Times New Roman" w:eastAsia="Times New Roman" w:hAnsi="Times New Roman" w:cs="Times New Roman"/>
          <w:b/>
          <w:bCs/>
          <w:color w:val="4472C4" w:themeColor="accent1"/>
          <w:sz w:val="32"/>
          <w:szCs w:val="32"/>
          <w:u w:val="single"/>
        </w:rPr>
        <w:t>OF CHATGPT RELATED TWEE</w:t>
      </w:r>
      <w:r w:rsidR="00CB39DD" w:rsidRPr="005551FE">
        <w:rPr>
          <w:rFonts w:ascii="Times New Roman" w:eastAsia="Times New Roman" w:hAnsi="Times New Roman" w:cs="Times New Roman"/>
          <w:b/>
          <w:bCs/>
          <w:color w:val="4472C4" w:themeColor="accent1"/>
          <w:sz w:val="32"/>
          <w:szCs w:val="32"/>
          <w:u w:val="single"/>
        </w:rPr>
        <w:t>TS</w:t>
      </w:r>
    </w:p>
    <w:p w14:paraId="1AFB1FB0" w14:textId="4D8B38BD" w:rsidR="00CB39DD" w:rsidRPr="005551FE" w:rsidRDefault="00CB39DD" w:rsidP="005551FE">
      <w:pPr>
        <w:jc w:val="center"/>
        <w:rPr>
          <w:rFonts w:ascii="Times New Roman" w:eastAsia="Times New Roman" w:hAnsi="Times New Roman" w:cs="Times New Roman"/>
          <w:b/>
          <w:bCs/>
          <w:sz w:val="32"/>
          <w:szCs w:val="32"/>
        </w:rPr>
      </w:pPr>
    </w:p>
    <w:p w14:paraId="7E6ACCEE" w14:textId="3F2403D9" w:rsidR="00CB39DD" w:rsidRPr="005551FE" w:rsidRDefault="00CF4F4A" w:rsidP="005551FE">
      <w:pPr>
        <w:rPr>
          <w:rFonts w:ascii="Times New Roman" w:eastAsia="Times New Roman" w:hAnsi="Times New Roman" w:cs="Times New Roman"/>
          <w:b/>
          <w:bCs/>
          <w:sz w:val="32"/>
          <w:szCs w:val="32"/>
        </w:rPr>
      </w:pPr>
      <w:r w:rsidRPr="005551FE">
        <w:rPr>
          <w:rFonts w:ascii="Times New Roman" w:hAnsi="Times New Roman" w:cs="Times New Roman"/>
          <w:noProof/>
        </w:rPr>
        <w:drawing>
          <wp:anchor distT="0" distB="0" distL="114300" distR="114300" simplePos="0" relativeHeight="251658241" behindDoc="0" locked="0" layoutInCell="1" allowOverlap="1" wp14:anchorId="4FFAB682" wp14:editId="63B4627D">
            <wp:simplePos x="0" y="0"/>
            <wp:positionH relativeFrom="margin">
              <wp:align>center</wp:align>
            </wp:positionH>
            <wp:positionV relativeFrom="paragraph">
              <wp:posOffset>147955</wp:posOffset>
            </wp:positionV>
            <wp:extent cx="855980" cy="519430"/>
            <wp:effectExtent l="0" t="0" r="1270" b="0"/>
            <wp:wrapThrough wrapText="bothSides">
              <wp:wrapPolygon edited="0">
                <wp:start x="0" y="0"/>
                <wp:lineTo x="0" y="20597"/>
                <wp:lineTo x="21151" y="20597"/>
                <wp:lineTo x="21151" y="0"/>
                <wp:lineTo x="0" y="0"/>
              </wp:wrapPolygon>
            </wp:wrapThrough>
            <wp:docPr id="12" name="Picture 12" descr="ChatGPT Plugins — the ultimate list of resources | Artificial Intelligence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tGPT Plugins — the ultimate list of resources | Artificial Intelligence  in Plain Englis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55980" cy="519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0F625" w14:textId="2E5F041D" w:rsidR="00CB39DD" w:rsidRPr="005551FE" w:rsidRDefault="00CB39DD" w:rsidP="005551FE">
      <w:pPr>
        <w:rPr>
          <w:rFonts w:ascii="Times New Roman" w:eastAsia="Times New Roman" w:hAnsi="Times New Roman" w:cs="Times New Roman"/>
          <w:b/>
          <w:bCs/>
          <w:sz w:val="32"/>
          <w:szCs w:val="32"/>
        </w:rPr>
      </w:pPr>
    </w:p>
    <w:p w14:paraId="76DE7C14" w14:textId="6A1B94B0" w:rsidR="00CB39DD" w:rsidRPr="005551FE" w:rsidRDefault="00CB39DD" w:rsidP="005551FE">
      <w:pPr>
        <w:rPr>
          <w:rFonts w:ascii="Times New Roman" w:eastAsia="Times New Roman" w:hAnsi="Times New Roman" w:cs="Times New Roman"/>
          <w:b/>
          <w:bCs/>
          <w:sz w:val="32"/>
          <w:szCs w:val="32"/>
        </w:rPr>
      </w:pPr>
    </w:p>
    <w:p w14:paraId="6B7C7266" w14:textId="4E9025E1" w:rsidR="00CB39DD" w:rsidRPr="005551FE" w:rsidRDefault="00CF4F4A" w:rsidP="005551FE">
      <w:pPr>
        <w:rPr>
          <w:rFonts w:ascii="Times New Roman" w:eastAsia="Times New Roman" w:hAnsi="Times New Roman" w:cs="Times New Roman"/>
          <w:b/>
          <w:bCs/>
          <w:sz w:val="32"/>
          <w:szCs w:val="32"/>
        </w:rPr>
      </w:pPr>
      <w:r w:rsidRPr="005551FE">
        <w:rPr>
          <w:rFonts w:ascii="Times New Roman" w:hAnsi="Times New Roman" w:cs="Times New Roman"/>
          <w:b/>
          <w:bCs/>
          <w:noProof/>
        </w:rPr>
        <w:drawing>
          <wp:inline distT="0" distB="0" distL="0" distR="0" wp14:anchorId="0B09F997" wp14:editId="18B8C8F6">
            <wp:extent cx="5833110" cy="2316480"/>
            <wp:effectExtent l="0" t="0" r="0" b="762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4339" name="Picture 1" descr="A screenshot of a social media post&#10;&#10;Description automatically generated"/>
                    <pic:cNvPicPr/>
                  </pic:nvPicPr>
                  <pic:blipFill>
                    <a:blip r:embed="rId13"/>
                    <a:stretch>
                      <a:fillRect/>
                    </a:stretch>
                  </pic:blipFill>
                  <pic:spPr>
                    <a:xfrm>
                      <a:off x="0" y="0"/>
                      <a:ext cx="5919357" cy="2350731"/>
                    </a:xfrm>
                    <a:prstGeom prst="rect">
                      <a:avLst/>
                    </a:prstGeom>
                  </pic:spPr>
                </pic:pic>
              </a:graphicData>
            </a:graphic>
          </wp:inline>
        </w:drawing>
      </w:r>
    </w:p>
    <w:p w14:paraId="10DA72FE" w14:textId="77777777" w:rsidR="00B55772" w:rsidRPr="005551FE" w:rsidRDefault="00B55772" w:rsidP="005551FE">
      <w:pPr>
        <w:rPr>
          <w:rFonts w:ascii="Times New Roman" w:eastAsia="Times New Roman" w:hAnsi="Times New Roman" w:cs="Times New Roman"/>
          <w:b/>
          <w:bCs/>
          <w:sz w:val="28"/>
          <w:szCs w:val="28"/>
        </w:rPr>
      </w:pPr>
    </w:p>
    <w:p w14:paraId="2527544A" w14:textId="77777777" w:rsidR="00CC34A7" w:rsidRDefault="00CC34A7" w:rsidP="005551FE">
      <w:pPr>
        <w:jc w:val="center"/>
        <w:rPr>
          <w:rFonts w:ascii="Times New Roman" w:eastAsia="Calibri" w:hAnsi="Times New Roman" w:cs="Times New Roman"/>
          <w:b/>
          <w:sz w:val="28"/>
          <w:szCs w:val="28"/>
        </w:rPr>
      </w:pPr>
      <w:r>
        <w:rPr>
          <w:rFonts w:ascii="Times New Roman" w:eastAsia="Calibri" w:hAnsi="Times New Roman" w:cs="Times New Roman"/>
          <w:b/>
          <w:sz w:val="28"/>
          <w:szCs w:val="28"/>
        </w:rPr>
        <w:t>SUBMITTED BY</w:t>
      </w:r>
    </w:p>
    <w:p w14:paraId="191F1F6A" w14:textId="03D6C872" w:rsidR="009D31A6" w:rsidRPr="005551FE" w:rsidRDefault="009D31A6" w:rsidP="005551FE">
      <w:pPr>
        <w:jc w:val="center"/>
        <w:rPr>
          <w:rFonts w:ascii="Times New Roman" w:eastAsia="Times New Roman" w:hAnsi="Times New Roman" w:cs="Times New Roman"/>
          <w:sz w:val="28"/>
          <w:szCs w:val="28"/>
        </w:rPr>
      </w:pPr>
      <w:r w:rsidRPr="005551FE">
        <w:rPr>
          <w:rFonts w:ascii="Times New Roman" w:eastAsia="Times New Roman" w:hAnsi="Times New Roman" w:cs="Times New Roman"/>
          <w:sz w:val="28"/>
          <w:szCs w:val="28"/>
        </w:rPr>
        <w:t>ROHAN GOIEIT</w:t>
      </w:r>
      <w:r w:rsidR="00CF4F4A" w:rsidRPr="005551FE">
        <w:rPr>
          <w:rFonts w:ascii="Times New Roman" w:eastAsia="Times New Roman" w:hAnsi="Times New Roman" w:cs="Times New Roman"/>
          <w:sz w:val="28"/>
          <w:szCs w:val="28"/>
        </w:rPr>
        <w:t xml:space="preserve"> </w:t>
      </w:r>
    </w:p>
    <w:p w14:paraId="3939AA77" w14:textId="77777777" w:rsidR="00757735" w:rsidRPr="005551FE" w:rsidRDefault="00757735" w:rsidP="005551FE">
      <w:pPr>
        <w:jc w:val="center"/>
        <w:rPr>
          <w:rFonts w:ascii="Times New Roman" w:eastAsia="Times New Roman" w:hAnsi="Times New Roman" w:cs="Times New Roman"/>
          <w:sz w:val="28"/>
          <w:szCs w:val="28"/>
        </w:rPr>
      </w:pPr>
    </w:p>
    <w:p w14:paraId="4C384025" w14:textId="77777777" w:rsidR="00CF4F4A" w:rsidRPr="005551FE" w:rsidRDefault="00CF4F4A" w:rsidP="005551FE">
      <w:pPr>
        <w:rPr>
          <w:rFonts w:ascii="Times New Roman" w:eastAsia="Times New Roman" w:hAnsi="Times New Roman" w:cs="Times New Roman"/>
          <w:sz w:val="28"/>
          <w:szCs w:val="28"/>
        </w:rPr>
      </w:pPr>
    </w:p>
    <w:p w14:paraId="3BC26F6E" w14:textId="214FAC0C" w:rsidR="00CF4F4A" w:rsidRPr="005551FE" w:rsidRDefault="00E747C5" w:rsidP="005551FE">
      <w:pPr>
        <w:rPr>
          <w:rFonts w:ascii="Times New Roman" w:eastAsia="Calibri" w:hAnsi="Times New Roman" w:cs="Times New Roman"/>
          <w:b/>
        </w:rPr>
      </w:pPr>
      <w:r w:rsidRPr="005551FE">
        <w:rPr>
          <w:rFonts w:ascii="Times New Roman" w:eastAsia="Times New Roman" w:hAnsi="Times New Roman" w:cs="Times New Roman"/>
          <w:sz w:val="28"/>
          <w:szCs w:val="28"/>
        </w:rPr>
        <w:t xml:space="preserve">                                                                                       </w:t>
      </w:r>
      <w:r w:rsidR="00CF4F4A" w:rsidRPr="005551FE">
        <w:rPr>
          <w:rFonts w:ascii="Times New Roman" w:eastAsia="Calibri" w:hAnsi="Times New Roman" w:cs="Times New Roman"/>
          <w:b/>
        </w:rPr>
        <w:t>UNDER THE GUIDANCE OF:</w:t>
      </w:r>
    </w:p>
    <w:p w14:paraId="17D414BC" w14:textId="088805A8" w:rsidR="00CF4F4A" w:rsidRPr="005551FE" w:rsidRDefault="00E747C5" w:rsidP="005551FE">
      <w:pPr>
        <w:ind w:left="7200"/>
        <w:rPr>
          <w:rFonts w:ascii="Times New Roman" w:eastAsia="Calibri" w:hAnsi="Times New Roman" w:cs="Times New Roman"/>
        </w:rPr>
      </w:pPr>
      <w:r w:rsidRPr="005551FE">
        <w:rPr>
          <w:rFonts w:ascii="Times New Roman" w:eastAsia="Calibri" w:hAnsi="Times New Roman" w:cs="Times New Roman"/>
        </w:rPr>
        <w:t>DR</w:t>
      </w:r>
      <w:r w:rsidR="00CF4F4A" w:rsidRPr="005551FE">
        <w:rPr>
          <w:rFonts w:ascii="Times New Roman" w:eastAsia="Calibri" w:hAnsi="Times New Roman" w:cs="Times New Roman"/>
        </w:rPr>
        <w:t>.</w:t>
      </w:r>
      <w:r w:rsidR="00AC0889">
        <w:rPr>
          <w:rFonts w:ascii="Times New Roman" w:eastAsia="Calibri" w:hAnsi="Times New Roman" w:cs="Times New Roman"/>
        </w:rPr>
        <w:t xml:space="preserve"> </w:t>
      </w:r>
      <w:r w:rsidR="00CF4F4A" w:rsidRPr="005551FE">
        <w:rPr>
          <w:rFonts w:ascii="Times New Roman" w:eastAsia="Calibri" w:hAnsi="Times New Roman" w:cs="Times New Roman"/>
        </w:rPr>
        <w:t xml:space="preserve">RIYAZ SIKORA </w:t>
      </w:r>
    </w:p>
    <w:p w14:paraId="75FB23E1" w14:textId="6BA6175E" w:rsidR="00B671E0" w:rsidRPr="005551FE" w:rsidRDefault="009D31A6" w:rsidP="005551FE">
      <w:pPr>
        <w:jc w:val="center"/>
        <w:rPr>
          <w:rFonts w:ascii="Times New Roman" w:eastAsia="Times New Roman" w:hAnsi="Times New Roman" w:cs="Times New Roman"/>
          <w:sz w:val="28"/>
          <w:szCs w:val="28"/>
          <w:u w:val="single"/>
        </w:rPr>
      </w:pPr>
      <w:r w:rsidRPr="005551FE">
        <w:rPr>
          <w:rFonts w:ascii="Times New Roman" w:eastAsia="Times New Roman" w:hAnsi="Times New Roman" w:cs="Times New Roman"/>
        </w:rPr>
        <w:br w:type="page"/>
      </w:r>
      <w:r w:rsidR="00C21C52" w:rsidRPr="005551FE">
        <w:rPr>
          <w:rFonts w:ascii="Times New Roman" w:hAnsi="Times New Roman" w:cs="Times New Roman"/>
          <w:b/>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Table of Conten</w:t>
      </w:r>
      <w:r w:rsidR="00B671E0" w:rsidRPr="005551FE">
        <w:rPr>
          <w:rFonts w:ascii="Times New Roman" w:hAnsi="Times New Roman" w:cs="Times New Roman"/>
          <w:b/>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sidR="00CF4F4A" w:rsidRPr="005551FE">
        <w:rPr>
          <w:rFonts w:ascii="Times New Roman" w:hAnsi="Times New Roman" w:cs="Times New Roman"/>
          <w:b/>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p>
    <w:p w14:paraId="3E501D8C" w14:textId="2DF5CD92" w:rsidR="00152F0A" w:rsidRPr="005551FE" w:rsidRDefault="00152F0A" w:rsidP="005551FE">
      <w:pPr>
        <w:rPr>
          <w:rFonts w:ascii="Times New Roman" w:hAnsi="Times New Roman" w:cs="Times New Roman"/>
          <w:b/>
          <w:bCs/>
          <w:sz w:val="20"/>
          <w:szCs w:val="20"/>
        </w:rPr>
      </w:pPr>
    </w:p>
    <w:p w14:paraId="50EB3A7D" w14:textId="61ADA6DE" w:rsidR="00A702BB" w:rsidRPr="00EC27F9" w:rsidRDefault="00152F0A">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Abstract---------------------------------------------------------------------------------------------------</w:t>
      </w:r>
      <w:r w:rsidR="00B95934" w:rsidRPr="006B783A">
        <w:rPr>
          <w:rFonts w:ascii="Times New Roman" w:hAnsi="Times New Roman" w:cs="Times New Roman"/>
          <w:sz w:val="22"/>
          <w:szCs w:val="22"/>
        </w:rPr>
        <w:t>-------</w:t>
      </w:r>
      <w:r w:rsidR="001E5E31">
        <w:rPr>
          <w:rFonts w:ascii="Times New Roman" w:hAnsi="Times New Roman" w:cs="Times New Roman"/>
          <w:sz w:val="22"/>
          <w:szCs w:val="22"/>
        </w:rPr>
        <w:t>3</w:t>
      </w:r>
    </w:p>
    <w:p w14:paraId="09708DE6" w14:textId="74E6BE26" w:rsidR="00A702BB" w:rsidRPr="00EC27F9"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Background of the stud</w:t>
      </w:r>
      <w:r w:rsidR="004F099F">
        <w:rPr>
          <w:rFonts w:ascii="Times New Roman" w:hAnsi="Times New Roman" w:cs="Times New Roman"/>
          <w:sz w:val="22"/>
          <w:szCs w:val="22"/>
        </w:rPr>
        <w:t>y</w:t>
      </w:r>
      <w:r w:rsidRPr="006B783A">
        <w:rPr>
          <w:rFonts w:ascii="Times New Roman" w:hAnsi="Times New Roman" w:cs="Times New Roman"/>
          <w:sz w:val="22"/>
          <w:szCs w:val="22"/>
        </w:rPr>
        <w:t xml:space="preserve"> -----------------------------------------------------------------------------</w:t>
      </w:r>
      <w:r w:rsidR="00B95934" w:rsidRPr="006B783A">
        <w:rPr>
          <w:rFonts w:ascii="Times New Roman" w:hAnsi="Times New Roman" w:cs="Times New Roman"/>
          <w:sz w:val="22"/>
          <w:szCs w:val="22"/>
        </w:rPr>
        <w:t>----------</w:t>
      </w:r>
      <w:r w:rsidR="001E5E31">
        <w:rPr>
          <w:rFonts w:ascii="Times New Roman" w:hAnsi="Times New Roman" w:cs="Times New Roman"/>
          <w:sz w:val="22"/>
          <w:szCs w:val="22"/>
        </w:rPr>
        <w:t>3</w:t>
      </w:r>
    </w:p>
    <w:p w14:paraId="2472214B" w14:textId="256C9C04" w:rsidR="008C08C3" w:rsidRPr="006B783A"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Introduction---------------------------------------------------------------------------------------------</w:t>
      </w:r>
      <w:r w:rsidR="00B95934" w:rsidRPr="006B783A">
        <w:rPr>
          <w:rFonts w:ascii="Times New Roman" w:hAnsi="Times New Roman" w:cs="Times New Roman"/>
          <w:sz w:val="22"/>
          <w:szCs w:val="22"/>
        </w:rPr>
        <w:t>---------</w:t>
      </w:r>
      <w:r w:rsidR="001E5E31">
        <w:rPr>
          <w:rFonts w:ascii="Times New Roman" w:hAnsi="Times New Roman" w:cs="Times New Roman"/>
          <w:sz w:val="22"/>
          <w:szCs w:val="22"/>
        </w:rPr>
        <w:t>4</w:t>
      </w:r>
    </w:p>
    <w:p w14:paraId="71D316D9" w14:textId="6DF9DBA8" w:rsidR="008C08C3" w:rsidRPr="006B783A"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Objective</w:t>
      </w:r>
      <w:r w:rsidR="00130C4B" w:rsidRPr="006B783A">
        <w:rPr>
          <w:rFonts w:ascii="Times New Roman" w:hAnsi="Times New Roman" w:cs="Times New Roman"/>
          <w:sz w:val="22"/>
          <w:szCs w:val="22"/>
        </w:rPr>
        <w:t>---------------------------------------------------------------------------------------------------------</w:t>
      </w:r>
      <w:r w:rsidR="004F099F">
        <w:rPr>
          <w:rFonts w:ascii="Times New Roman" w:hAnsi="Times New Roman" w:cs="Times New Roman"/>
          <w:sz w:val="22"/>
          <w:szCs w:val="22"/>
        </w:rPr>
        <w:t>-</w:t>
      </w:r>
      <w:r w:rsidR="001E5E31">
        <w:rPr>
          <w:rFonts w:ascii="Times New Roman" w:hAnsi="Times New Roman" w:cs="Times New Roman"/>
          <w:sz w:val="22"/>
          <w:szCs w:val="22"/>
        </w:rPr>
        <w:t>5</w:t>
      </w:r>
    </w:p>
    <w:p w14:paraId="769F6A31" w14:textId="6C35FB62" w:rsidR="008C08C3" w:rsidRPr="006B783A"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Overview of sentiment analysis-------------------------------------------------------------------</w:t>
      </w:r>
      <w:r w:rsidR="007216DA"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r w:rsidR="001E5E31">
        <w:rPr>
          <w:rFonts w:ascii="Times New Roman" w:hAnsi="Times New Roman" w:cs="Times New Roman"/>
          <w:sz w:val="22"/>
          <w:szCs w:val="22"/>
        </w:rPr>
        <w:t>5</w:t>
      </w:r>
    </w:p>
    <w:p w14:paraId="2BCE5D44" w14:textId="42590588" w:rsidR="008C08C3" w:rsidRPr="006B783A"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Process of sentiment analysis----------------------------------------------------------------------</w:t>
      </w:r>
      <w:r w:rsidR="007216DA"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r w:rsidR="001E5E31">
        <w:rPr>
          <w:rFonts w:ascii="Times New Roman" w:hAnsi="Times New Roman" w:cs="Times New Roman"/>
          <w:sz w:val="22"/>
          <w:szCs w:val="22"/>
        </w:rPr>
        <w:t>5</w:t>
      </w:r>
    </w:p>
    <w:p w14:paraId="32DE5FF8" w14:textId="5319AA98" w:rsidR="008C08C3" w:rsidRPr="006B783A"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 xml:space="preserve">Various techniques employed in sentiment analysis </w:t>
      </w:r>
      <w:r w:rsidR="00B61896" w:rsidRPr="006B783A">
        <w:rPr>
          <w:rFonts w:ascii="Times New Roman" w:hAnsi="Times New Roman" w:cs="Times New Roman"/>
          <w:sz w:val="22"/>
          <w:szCs w:val="22"/>
        </w:rPr>
        <w:t>-------------------------------------------------------</w:t>
      </w:r>
      <w:proofErr w:type="gramStart"/>
      <w:r w:rsidR="001E5E31">
        <w:rPr>
          <w:rFonts w:ascii="Times New Roman" w:hAnsi="Times New Roman" w:cs="Times New Roman"/>
          <w:sz w:val="22"/>
          <w:szCs w:val="22"/>
        </w:rPr>
        <w:t>6</w:t>
      </w:r>
      <w:proofErr w:type="gramEnd"/>
    </w:p>
    <w:p w14:paraId="02A28552" w14:textId="1AB26D8D" w:rsidR="008C08C3" w:rsidRPr="006B783A"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Applications of sentiment analysis ---------------------------------------------------------------</w:t>
      </w:r>
      <w:r w:rsidR="00B55772"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r w:rsidR="001E5E31">
        <w:rPr>
          <w:rFonts w:ascii="Times New Roman" w:hAnsi="Times New Roman" w:cs="Times New Roman"/>
          <w:sz w:val="22"/>
          <w:szCs w:val="22"/>
        </w:rPr>
        <w:t>6</w:t>
      </w:r>
    </w:p>
    <w:p w14:paraId="78F255B0" w14:textId="4A217604" w:rsidR="00F71850" w:rsidRPr="006B783A" w:rsidRDefault="00F71850">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Research Questions ----------------------------------------------------------------------------------</w:t>
      </w:r>
      <w:r w:rsidR="00CE1BAC"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r w:rsidR="001E5E31">
        <w:rPr>
          <w:rFonts w:ascii="Times New Roman" w:hAnsi="Times New Roman" w:cs="Times New Roman"/>
          <w:sz w:val="22"/>
          <w:szCs w:val="22"/>
        </w:rPr>
        <w:t>7</w:t>
      </w:r>
    </w:p>
    <w:p w14:paraId="3789136F" w14:textId="338AF21B" w:rsidR="008C08C3" w:rsidRPr="006B783A"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Methodology -------------------------------------------------------------------------------------------</w:t>
      </w:r>
      <w:r w:rsidR="00CE1BAC"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r w:rsidR="001E5E31">
        <w:rPr>
          <w:rFonts w:ascii="Times New Roman" w:hAnsi="Times New Roman" w:cs="Times New Roman"/>
          <w:sz w:val="22"/>
          <w:szCs w:val="22"/>
        </w:rPr>
        <w:t>7</w:t>
      </w:r>
    </w:p>
    <w:p w14:paraId="09BEB5C0" w14:textId="5086188E" w:rsidR="008C08C3" w:rsidRPr="006B783A"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 xml:space="preserve">ETL Pipeline extract using </w:t>
      </w:r>
      <w:r w:rsidR="00B57E32" w:rsidRPr="006B783A">
        <w:rPr>
          <w:rFonts w:ascii="Times New Roman" w:hAnsi="Times New Roman" w:cs="Times New Roman"/>
          <w:sz w:val="22"/>
          <w:szCs w:val="22"/>
        </w:rPr>
        <w:t>Twitter</w:t>
      </w:r>
      <w:r w:rsidRPr="006B783A">
        <w:rPr>
          <w:rFonts w:ascii="Times New Roman" w:hAnsi="Times New Roman" w:cs="Times New Roman"/>
          <w:sz w:val="22"/>
          <w:szCs w:val="22"/>
        </w:rPr>
        <w:t xml:space="preserve"> API -----------------------------------------------------------</w:t>
      </w:r>
      <w:r w:rsidR="00CE1BAC" w:rsidRPr="006B783A">
        <w:rPr>
          <w:rFonts w:ascii="Times New Roman" w:hAnsi="Times New Roman" w:cs="Times New Roman"/>
          <w:sz w:val="22"/>
          <w:szCs w:val="22"/>
        </w:rPr>
        <w:t>-</w:t>
      </w:r>
      <w:r w:rsidR="00166173"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proofErr w:type="gramStart"/>
      <w:r w:rsidR="001E5E31">
        <w:rPr>
          <w:rFonts w:ascii="Times New Roman" w:hAnsi="Times New Roman" w:cs="Times New Roman"/>
          <w:sz w:val="22"/>
          <w:szCs w:val="22"/>
        </w:rPr>
        <w:t>8</w:t>
      </w:r>
      <w:proofErr w:type="gramEnd"/>
    </w:p>
    <w:p w14:paraId="2558D33D" w14:textId="650EBA44" w:rsidR="008C08C3" w:rsidRPr="006B783A"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Data Description --------------------------------------------------------------------------------------</w:t>
      </w:r>
      <w:r w:rsidR="00CE1BAC" w:rsidRPr="006B783A">
        <w:rPr>
          <w:rFonts w:ascii="Times New Roman" w:hAnsi="Times New Roman" w:cs="Times New Roman"/>
          <w:sz w:val="22"/>
          <w:szCs w:val="22"/>
        </w:rPr>
        <w:t>-</w:t>
      </w:r>
      <w:r w:rsidR="00166173"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r w:rsidR="001E5E31">
        <w:rPr>
          <w:rFonts w:ascii="Times New Roman" w:hAnsi="Times New Roman" w:cs="Times New Roman"/>
          <w:sz w:val="22"/>
          <w:szCs w:val="22"/>
        </w:rPr>
        <w:t>10</w:t>
      </w:r>
    </w:p>
    <w:p w14:paraId="62272477" w14:textId="151369D2" w:rsidR="009D0E8E" w:rsidRPr="006B783A"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 xml:space="preserve">Data Preprocessing </w:t>
      </w:r>
      <w:r w:rsidR="009D0E8E" w:rsidRPr="006B783A">
        <w:rPr>
          <w:rFonts w:ascii="Times New Roman" w:hAnsi="Times New Roman" w:cs="Times New Roman"/>
          <w:sz w:val="22"/>
          <w:szCs w:val="22"/>
        </w:rPr>
        <w:t>-----------------------------------------------------------------------------------</w:t>
      </w:r>
      <w:r w:rsidR="00CE1BAC"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r w:rsidR="001E5E31">
        <w:rPr>
          <w:rFonts w:ascii="Times New Roman" w:hAnsi="Times New Roman" w:cs="Times New Roman"/>
          <w:sz w:val="22"/>
          <w:szCs w:val="22"/>
        </w:rPr>
        <w:t>11</w:t>
      </w:r>
    </w:p>
    <w:p w14:paraId="2BA1796B" w14:textId="405A40E0" w:rsidR="008C08C3" w:rsidRPr="006B783A" w:rsidRDefault="008C08C3">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Data Cleaning</w:t>
      </w:r>
      <w:r w:rsidR="00D243A9" w:rsidRPr="006B783A">
        <w:rPr>
          <w:rFonts w:ascii="Times New Roman" w:hAnsi="Times New Roman" w:cs="Times New Roman"/>
          <w:sz w:val="22"/>
          <w:szCs w:val="22"/>
        </w:rPr>
        <w:t xml:space="preserve"> ----------------------------------------------------------</w:t>
      </w:r>
      <w:r w:rsidR="007216DA" w:rsidRPr="006B783A">
        <w:rPr>
          <w:rFonts w:ascii="Times New Roman" w:hAnsi="Times New Roman" w:cs="Times New Roman"/>
          <w:sz w:val="22"/>
          <w:szCs w:val="22"/>
        </w:rPr>
        <w:t>-------------------------------</w:t>
      </w:r>
      <w:r w:rsidR="00CE1BAC"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r w:rsidR="0023328D" w:rsidRPr="006B783A">
        <w:rPr>
          <w:rFonts w:ascii="Times New Roman" w:hAnsi="Times New Roman" w:cs="Times New Roman"/>
          <w:sz w:val="22"/>
          <w:szCs w:val="22"/>
        </w:rPr>
        <w:t>1</w:t>
      </w:r>
      <w:r w:rsidR="001E5E31">
        <w:rPr>
          <w:rFonts w:ascii="Times New Roman" w:hAnsi="Times New Roman" w:cs="Times New Roman"/>
          <w:sz w:val="22"/>
          <w:szCs w:val="22"/>
        </w:rPr>
        <w:t>2</w:t>
      </w:r>
    </w:p>
    <w:p w14:paraId="2B05E0F3" w14:textId="6025BF47" w:rsidR="0023328D" w:rsidRPr="006B783A" w:rsidRDefault="0023328D">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Feature Engineering------------------------------------------------------------------------------------</w:t>
      </w:r>
      <w:r w:rsidR="00B95934" w:rsidRPr="006B783A">
        <w:rPr>
          <w:rFonts w:ascii="Times New Roman" w:hAnsi="Times New Roman" w:cs="Times New Roman"/>
          <w:sz w:val="22"/>
          <w:szCs w:val="22"/>
        </w:rPr>
        <w:t>--------</w:t>
      </w:r>
      <w:r w:rsidR="001E5E31">
        <w:rPr>
          <w:rFonts w:ascii="Times New Roman" w:hAnsi="Times New Roman" w:cs="Times New Roman"/>
          <w:sz w:val="22"/>
          <w:szCs w:val="22"/>
        </w:rPr>
        <w:t>16</w:t>
      </w:r>
    </w:p>
    <w:p w14:paraId="686375F9" w14:textId="6EB92460" w:rsidR="008C08C3" w:rsidRDefault="0088289C">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 xml:space="preserve">Data </w:t>
      </w:r>
      <w:r w:rsidR="00013E0E" w:rsidRPr="006B783A">
        <w:rPr>
          <w:rFonts w:ascii="Times New Roman" w:hAnsi="Times New Roman" w:cs="Times New Roman"/>
          <w:sz w:val="22"/>
          <w:szCs w:val="22"/>
        </w:rPr>
        <w:t>visualization</w:t>
      </w:r>
      <w:r w:rsidRPr="006B783A">
        <w:rPr>
          <w:rFonts w:ascii="Times New Roman" w:hAnsi="Times New Roman" w:cs="Times New Roman"/>
          <w:sz w:val="22"/>
          <w:szCs w:val="22"/>
        </w:rPr>
        <w:t xml:space="preserve"> ----------------------------------------------------------------------------------</w:t>
      </w:r>
      <w:r w:rsidR="007216DA"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r w:rsidR="001E5E31">
        <w:rPr>
          <w:rFonts w:ascii="Times New Roman" w:hAnsi="Times New Roman" w:cs="Times New Roman"/>
          <w:sz w:val="22"/>
          <w:szCs w:val="22"/>
        </w:rPr>
        <w:t>16</w:t>
      </w:r>
    </w:p>
    <w:p w14:paraId="3B410220" w14:textId="341B394A" w:rsidR="00AA1B5D" w:rsidRPr="00AA1B5D" w:rsidRDefault="00AA1B5D">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Topic Modeling-------------------------------------------------------------------------------------------------</w:t>
      </w:r>
      <w:r w:rsidR="001E5E31">
        <w:rPr>
          <w:rFonts w:ascii="Times New Roman" w:hAnsi="Times New Roman" w:cs="Times New Roman"/>
          <w:sz w:val="22"/>
          <w:szCs w:val="22"/>
        </w:rPr>
        <w:t>19</w:t>
      </w:r>
    </w:p>
    <w:p w14:paraId="718E35B0" w14:textId="36128840" w:rsidR="0088289C" w:rsidRPr="006B783A" w:rsidRDefault="0088289C">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Sentiment analysis ------------------------------------------------------------------------------------</w:t>
      </w:r>
      <w:r w:rsidR="001934D8"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r w:rsidR="001934D8" w:rsidRPr="006B783A">
        <w:rPr>
          <w:rFonts w:ascii="Times New Roman" w:hAnsi="Times New Roman" w:cs="Times New Roman"/>
          <w:sz w:val="22"/>
          <w:szCs w:val="22"/>
        </w:rPr>
        <w:t xml:space="preserve"> </w:t>
      </w:r>
      <w:r w:rsidR="001E5E31">
        <w:rPr>
          <w:rFonts w:ascii="Times New Roman" w:hAnsi="Times New Roman" w:cs="Times New Roman"/>
          <w:sz w:val="22"/>
          <w:szCs w:val="22"/>
        </w:rPr>
        <w:t>20</w:t>
      </w:r>
    </w:p>
    <w:p w14:paraId="2E398DB8" w14:textId="16FF5BAA" w:rsidR="007409D4" w:rsidRPr="001E5E31" w:rsidRDefault="007409D4">
      <w:pPr>
        <w:pStyle w:val="ListParagraph"/>
        <w:numPr>
          <w:ilvl w:val="0"/>
          <w:numId w:val="18"/>
        </w:numPr>
        <w:rPr>
          <w:rFonts w:ascii="Times New Roman" w:hAnsi="Times New Roman" w:cs="Times New Roman"/>
          <w:sz w:val="22"/>
          <w:szCs w:val="22"/>
        </w:rPr>
      </w:pPr>
      <w:r>
        <w:rPr>
          <w:rFonts w:ascii="Times New Roman" w:hAnsi="Times New Roman" w:cs="Times New Roman"/>
          <w:sz w:val="22"/>
          <w:szCs w:val="22"/>
        </w:rPr>
        <w:t xml:space="preserve">Labelling dataset </w:t>
      </w:r>
      <w:r w:rsidR="001E5E31" w:rsidRPr="006B783A">
        <w:rPr>
          <w:rFonts w:ascii="Times New Roman" w:hAnsi="Times New Roman" w:cs="Times New Roman"/>
          <w:sz w:val="22"/>
          <w:szCs w:val="22"/>
        </w:rPr>
        <w:t>----------------------------------------------------------------------------------------</w:t>
      </w:r>
      <w:r w:rsidR="004F099F">
        <w:rPr>
          <w:rFonts w:ascii="Times New Roman" w:hAnsi="Times New Roman" w:cs="Times New Roman"/>
          <w:sz w:val="22"/>
          <w:szCs w:val="22"/>
        </w:rPr>
        <w:t>-------</w:t>
      </w:r>
      <w:r w:rsidR="001E5E31">
        <w:rPr>
          <w:rFonts w:ascii="Times New Roman" w:hAnsi="Times New Roman" w:cs="Times New Roman"/>
          <w:sz w:val="22"/>
          <w:szCs w:val="22"/>
        </w:rPr>
        <w:t>24</w:t>
      </w:r>
    </w:p>
    <w:p w14:paraId="3BBD8FC2" w14:textId="7B8EE2C5" w:rsidR="001A5012" w:rsidRDefault="001A5012">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 xml:space="preserve">Model </w:t>
      </w:r>
      <w:r w:rsidR="007409D4">
        <w:rPr>
          <w:rFonts w:ascii="Times New Roman" w:hAnsi="Times New Roman" w:cs="Times New Roman"/>
          <w:sz w:val="22"/>
          <w:szCs w:val="22"/>
        </w:rPr>
        <w:t xml:space="preserve">training and </w:t>
      </w:r>
      <w:r w:rsidRPr="006B783A">
        <w:rPr>
          <w:rFonts w:ascii="Times New Roman" w:hAnsi="Times New Roman" w:cs="Times New Roman"/>
          <w:sz w:val="22"/>
          <w:szCs w:val="22"/>
        </w:rPr>
        <w:t>Building</w:t>
      </w:r>
      <w:r w:rsidR="006B783A" w:rsidRPr="006B783A">
        <w:rPr>
          <w:rFonts w:ascii="Times New Roman" w:hAnsi="Times New Roman" w:cs="Times New Roman"/>
          <w:sz w:val="22"/>
          <w:szCs w:val="22"/>
        </w:rPr>
        <w:t>----------------------------------------------------------------------------------2</w:t>
      </w:r>
      <w:r w:rsidR="001E5E31">
        <w:rPr>
          <w:rFonts w:ascii="Times New Roman" w:hAnsi="Times New Roman" w:cs="Times New Roman"/>
          <w:sz w:val="22"/>
          <w:szCs w:val="22"/>
        </w:rPr>
        <w:t>4</w:t>
      </w:r>
    </w:p>
    <w:p w14:paraId="34AE7EE4" w14:textId="5D6C4A3E" w:rsidR="007409D4" w:rsidRDefault="007409D4">
      <w:pPr>
        <w:pStyle w:val="ListParagraph"/>
        <w:numPr>
          <w:ilvl w:val="0"/>
          <w:numId w:val="18"/>
        </w:numPr>
        <w:rPr>
          <w:rFonts w:ascii="Times New Roman" w:hAnsi="Times New Roman" w:cs="Times New Roman"/>
          <w:sz w:val="22"/>
          <w:szCs w:val="22"/>
        </w:rPr>
      </w:pPr>
      <w:r>
        <w:rPr>
          <w:rFonts w:ascii="Times New Roman" w:hAnsi="Times New Roman" w:cs="Times New Roman"/>
          <w:sz w:val="22"/>
          <w:szCs w:val="22"/>
        </w:rPr>
        <w:t>Evaluating model performance</w:t>
      </w:r>
      <w:r w:rsidRPr="006B783A">
        <w:rPr>
          <w:rFonts w:ascii="Times New Roman" w:hAnsi="Times New Roman" w:cs="Times New Roman"/>
          <w:sz w:val="22"/>
          <w:szCs w:val="22"/>
        </w:rPr>
        <w:t>-------------------------------------------------------------------------------26</w:t>
      </w:r>
    </w:p>
    <w:p w14:paraId="70A8FCAF" w14:textId="1E69234A" w:rsidR="007409D4" w:rsidRDefault="007409D4">
      <w:pPr>
        <w:pStyle w:val="ListParagraph"/>
        <w:numPr>
          <w:ilvl w:val="0"/>
          <w:numId w:val="18"/>
        </w:numPr>
        <w:rPr>
          <w:rFonts w:ascii="Times New Roman" w:hAnsi="Times New Roman" w:cs="Times New Roman"/>
          <w:sz w:val="22"/>
          <w:szCs w:val="22"/>
        </w:rPr>
      </w:pPr>
      <w:r w:rsidRPr="007409D4">
        <w:rPr>
          <w:rFonts w:ascii="Times New Roman" w:hAnsi="Times New Roman" w:cs="Times New Roman"/>
          <w:sz w:val="22"/>
          <w:szCs w:val="22"/>
        </w:rPr>
        <w:t xml:space="preserve">Future implementation and deployment in </w:t>
      </w:r>
      <w:proofErr w:type="spellStart"/>
      <w:r w:rsidRPr="007409D4">
        <w:rPr>
          <w:rFonts w:ascii="Times New Roman" w:hAnsi="Times New Roman" w:cs="Times New Roman"/>
          <w:sz w:val="22"/>
          <w:szCs w:val="22"/>
        </w:rPr>
        <w:t>aws</w:t>
      </w:r>
      <w:proofErr w:type="spellEnd"/>
      <w:r w:rsidRPr="007409D4">
        <w:rPr>
          <w:rFonts w:ascii="Times New Roman" w:hAnsi="Times New Roman" w:cs="Times New Roman"/>
          <w:sz w:val="22"/>
          <w:szCs w:val="22"/>
        </w:rPr>
        <w:t xml:space="preserve"> cloud</w:t>
      </w:r>
      <w:r>
        <w:rPr>
          <w:rFonts w:ascii="Times New Roman" w:hAnsi="Times New Roman" w:cs="Times New Roman"/>
          <w:sz w:val="22"/>
          <w:szCs w:val="22"/>
        </w:rPr>
        <w:t xml:space="preserve"> </w:t>
      </w:r>
      <w:r w:rsidRPr="006B783A">
        <w:rPr>
          <w:rFonts w:ascii="Times New Roman" w:hAnsi="Times New Roman" w:cs="Times New Roman"/>
          <w:sz w:val="22"/>
          <w:szCs w:val="22"/>
        </w:rPr>
        <w:t>----------------------------------------------------</w:t>
      </w:r>
      <w:r>
        <w:rPr>
          <w:rFonts w:ascii="Times New Roman" w:hAnsi="Times New Roman" w:cs="Times New Roman"/>
          <w:sz w:val="22"/>
          <w:szCs w:val="22"/>
        </w:rPr>
        <w:t>30</w:t>
      </w:r>
    </w:p>
    <w:p w14:paraId="5B0D0167" w14:textId="5E6EB9CB" w:rsidR="007409D4" w:rsidRPr="001E5E31" w:rsidRDefault="007409D4">
      <w:pPr>
        <w:pStyle w:val="ListParagraph"/>
        <w:numPr>
          <w:ilvl w:val="1"/>
          <w:numId w:val="46"/>
        </w:numPr>
        <w:rPr>
          <w:rFonts w:ascii="Times New Roman" w:hAnsi="Times New Roman" w:cs="Times New Roman"/>
          <w:sz w:val="22"/>
          <w:szCs w:val="22"/>
        </w:rPr>
      </w:pPr>
      <w:r w:rsidRPr="001E5E31">
        <w:rPr>
          <w:rFonts w:ascii="Times New Roman" w:hAnsi="Times New Roman" w:cs="Times New Roman"/>
          <w:sz w:val="22"/>
          <w:szCs w:val="22"/>
        </w:rPr>
        <w:t>Extract raw dataset and building ETL pipeline</w:t>
      </w:r>
      <w:r w:rsidR="001E5E31">
        <w:rPr>
          <w:rFonts w:ascii="Times New Roman" w:hAnsi="Times New Roman" w:cs="Times New Roman"/>
          <w:sz w:val="22"/>
          <w:szCs w:val="22"/>
        </w:rPr>
        <w:t xml:space="preserve"> using </w:t>
      </w:r>
      <w:proofErr w:type="spellStart"/>
      <w:r w:rsidR="001E5E31">
        <w:rPr>
          <w:rFonts w:ascii="Times New Roman" w:hAnsi="Times New Roman" w:cs="Times New Roman"/>
          <w:sz w:val="22"/>
          <w:szCs w:val="22"/>
        </w:rPr>
        <w:t>aws</w:t>
      </w:r>
      <w:proofErr w:type="spellEnd"/>
      <w:r w:rsidR="001E5E31">
        <w:rPr>
          <w:rFonts w:ascii="Times New Roman" w:hAnsi="Times New Roman" w:cs="Times New Roman"/>
          <w:sz w:val="22"/>
          <w:szCs w:val="22"/>
        </w:rPr>
        <w:t xml:space="preserve"> glue</w:t>
      </w:r>
      <w:r w:rsidR="004F099F" w:rsidRPr="006B783A">
        <w:rPr>
          <w:rFonts w:ascii="Times New Roman" w:hAnsi="Times New Roman" w:cs="Times New Roman"/>
          <w:sz w:val="22"/>
          <w:szCs w:val="22"/>
        </w:rPr>
        <w:t>-----------------------------</w:t>
      </w:r>
      <w:r w:rsidR="004F099F">
        <w:rPr>
          <w:rFonts w:ascii="Times New Roman" w:hAnsi="Times New Roman" w:cs="Times New Roman"/>
          <w:sz w:val="22"/>
          <w:szCs w:val="22"/>
        </w:rPr>
        <w:t>-</w:t>
      </w:r>
      <w:r w:rsidR="004F099F" w:rsidRPr="006B783A">
        <w:rPr>
          <w:rFonts w:ascii="Times New Roman" w:hAnsi="Times New Roman" w:cs="Times New Roman"/>
          <w:sz w:val="22"/>
          <w:szCs w:val="22"/>
        </w:rPr>
        <w:t>-</w:t>
      </w:r>
      <w:proofErr w:type="gramStart"/>
      <w:r w:rsidR="004F099F">
        <w:rPr>
          <w:rFonts w:ascii="Times New Roman" w:hAnsi="Times New Roman" w:cs="Times New Roman"/>
          <w:sz w:val="22"/>
          <w:szCs w:val="22"/>
        </w:rPr>
        <w:t>30</w:t>
      </w:r>
      <w:proofErr w:type="gramEnd"/>
    </w:p>
    <w:p w14:paraId="1CFBAFB3" w14:textId="25813508" w:rsidR="007409D4" w:rsidRPr="001E5E31" w:rsidRDefault="007409D4">
      <w:pPr>
        <w:pStyle w:val="ListParagraph"/>
        <w:numPr>
          <w:ilvl w:val="1"/>
          <w:numId w:val="46"/>
        </w:numPr>
        <w:rPr>
          <w:rFonts w:ascii="Times New Roman" w:hAnsi="Times New Roman" w:cs="Times New Roman"/>
          <w:sz w:val="22"/>
          <w:szCs w:val="22"/>
        </w:rPr>
      </w:pPr>
      <w:r w:rsidRPr="001E5E31">
        <w:rPr>
          <w:rFonts w:ascii="Times New Roman" w:hAnsi="Times New Roman" w:cs="Times New Roman"/>
          <w:sz w:val="22"/>
          <w:szCs w:val="22"/>
        </w:rPr>
        <w:t>Perform Labelling</w:t>
      </w:r>
      <w:r w:rsidR="001E5E31">
        <w:rPr>
          <w:rFonts w:ascii="Times New Roman" w:hAnsi="Times New Roman" w:cs="Times New Roman"/>
          <w:sz w:val="22"/>
          <w:szCs w:val="22"/>
        </w:rPr>
        <w:t xml:space="preserve"> using ground truth</w:t>
      </w:r>
      <w:r w:rsidR="004F099F" w:rsidRPr="006B783A">
        <w:rPr>
          <w:rFonts w:ascii="Times New Roman" w:hAnsi="Times New Roman" w:cs="Times New Roman"/>
          <w:sz w:val="22"/>
          <w:szCs w:val="22"/>
        </w:rPr>
        <w:t>---------------------------------------------------</w:t>
      </w:r>
      <w:r w:rsidR="004F099F">
        <w:rPr>
          <w:rFonts w:ascii="Times New Roman" w:hAnsi="Times New Roman" w:cs="Times New Roman"/>
          <w:sz w:val="22"/>
          <w:szCs w:val="22"/>
        </w:rPr>
        <w:t>--------</w:t>
      </w:r>
      <w:r w:rsidR="004F099F" w:rsidRPr="006B783A">
        <w:rPr>
          <w:rFonts w:ascii="Times New Roman" w:hAnsi="Times New Roman" w:cs="Times New Roman"/>
          <w:sz w:val="22"/>
          <w:szCs w:val="22"/>
        </w:rPr>
        <w:t>-</w:t>
      </w:r>
      <w:proofErr w:type="gramStart"/>
      <w:r w:rsidR="004F099F">
        <w:rPr>
          <w:rFonts w:ascii="Times New Roman" w:hAnsi="Times New Roman" w:cs="Times New Roman"/>
          <w:sz w:val="22"/>
          <w:szCs w:val="22"/>
        </w:rPr>
        <w:t>41</w:t>
      </w:r>
      <w:proofErr w:type="gramEnd"/>
    </w:p>
    <w:p w14:paraId="7E90335A" w14:textId="27B61BDF" w:rsidR="007409D4" w:rsidRPr="001E5E31" w:rsidRDefault="007409D4">
      <w:pPr>
        <w:pStyle w:val="ListParagraph"/>
        <w:numPr>
          <w:ilvl w:val="1"/>
          <w:numId w:val="46"/>
        </w:numPr>
        <w:rPr>
          <w:rFonts w:ascii="Times New Roman" w:hAnsi="Times New Roman" w:cs="Times New Roman"/>
          <w:sz w:val="22"/>
          <w:szCs w:val="22"/>
        </w:rPr>
      </w:pPr>
      <w:r w:rsidRPr="001E5E31">
        <w:rPr>
          <w:rFonts w:ascii="Times New Roman" w:hAnsi="Times New Roman" w:cs="Times New Roman"/>
          <w:sz w:val="22"/>
          <w:szCs w:val="22"/>
        </w:rPr>
        <w:t>Train and Build Model</w:t>
      </w:r>
      <w:r w:rsidR="001E5E31">
        <w:rPr>
          <w:rFonts w:ascii="Times New Roman" w:hAnsi="Times New Roman" w:cs="Times New Roman"/>
          <w:sz w:val="22"/>
          <w:szCs w:val="22"/>
        </w:rPr>
        <w:t xml:space="preserve"> using </w:t>
      </w:r>
      <w:proofErr w:type="spellStart"/>
      <w:r w:rsidR="001E5E31">
        <w:rPr>
          <w:rFonts w:ascii="Times New Roman" w:hAnsi="Times New Roman" w:cs="Times New Roman"/>
          <w:sz w:val="22"/>
          <w:szCs w:val="22"/>
        </w:rPr>
        <w:t>sagemaker</w:t>
      </w:r>
      <w:proofErr w:type="spellEnd"/>
      <w:r w:rsidR="004F099F" w:rsidRPr="006B783A">
        <w:rPr>
          <w:rFonts w:ascii="Times New Roman" w:hAnsi="Times New Roman" w:cs="Times New Roman"/>
          <w:sz w:val="22"/>
          <w:szCs w:val="22"/>
        </w:rPr>
        <w:t>----------------------------------------------------</w:t>
      </w:r>
      <w:r w:rsidR="004F099F">
        <w:rPr>
          <w:rFonts w:ascii="Times New Roman" w:hAnsi="Times New Roman" w:cs="Times New Roman"/>
          <w:sz w:val="22"/>
          <w:szCs w:val="22"/>
        </w:rPr>
        <w:t>-----</w:t>
      </w:r>
      <w:proofErr w:type="gramStart"/>
      <w:r w:rsidR="004F099F">
        <w:rPr>
          <w:rFonts w:ascii="Times New Roman" w:hAnsi="Times New Roman" w:cs="Times New Roman"/>
          <w:sz w:val="22"/>
          <w:szCs w:val="22"/>
        </w:rPr>
        <w:t>42</w:t>
      </w:r>
      <w:proofErr w:type="gramEnd"/>
    </w:p>
    <w:p w14:paraId="7D0EEEEA" w14:textId="32947A24" w:rsidR="007409D4" w:rsidRPr="001E5E31" w:rsidRDefault="007409D4">
      <w:pPr>
        <w:pStyle w:val="ListParagraph"/>
        <w:numPr>
          <w:ilvl w:val="1"/>
          <w:numId w:val="46"/>
        </w:numPr>
        <w:rPr>
          <w:rFonts w:ascii="Times New Roman" w:hAnsi="Times New Roman" w:cs="Times New Roman"/>
          <w:sz w:val="22"/>
          <w:szCs w:val="22"/>
        </w:rPr>
      </w:pPr>
      <w:r w:rsidRPr="001E5E31">
        <w:rPr>
          <w:rFonts w:ascii="Times New Roman" w:hAnsi="Times New Roman" w:cs="Times New Roman"/>
          <w:sz w:val="22"/>
          <w:szCs w:val="22"/>
        </w:rPr>
        <w:t>Register The Model</w:t>
      </w:r>
      <w:r w:rsidR="004F099F" w:rsidRPr="006B783A">
        <w:rPr>
          <w:rFonts w:ascii="Times New Roman" w:hAnsi="Times New Roman" w:cs="Times New Roman"/>
          <w:sz w:val="22"/>
          <w:szCs w:val="22"/>
        </w:rPr>
        <w:t>----------------------------------------------------</w:t>
      </w:r>
      <w:r w:rsidR="004F099F">
        <w:rPr>
          <w:rFonts w:ascii="Times New Roman" w:hAnsi="Times New Roman" w:cs="Times New Roman"/>
          <w:sz w:val="22"/>
          <w:szCs w:val="22"/>
        </w:rPr>
        <w:t>-----------------------------</w:t>
      </w:r>
      <w:proofErr w:type="gramStart"/>
      <w:r w:rsidR="004F099F">
        <w:rPr>
          <w:rFonts w:ascii="Times New Roman" w:hAnsi="Times New Roman" w:cs="Times New Roman"/>
          <w:sz w:val="22"/>
          <w:szCs w:val="22"/>
        </w:rPr>
        <w:t>44</w:t>
      </w:r>
      <w:proofErr w:type="gramEnd"/>
    </w:p>
    <w:p w14:paraId="220AD370" w14:textId="427B7D8A" w:rsidR="007409D4" w:rsidRPr="001E5E31" w:rsidRDefault="007409D4">
      <w:pPr>
        <w:pStyle w:val="ListParagraph"/>
        <w:numPr>
          <w:ilvl w:val="1"/>
          <w:numId w:val="46"/>
        </w:numPr>
        <w:rPr>
          <w:rFonts w:ascii="Times New Roman" w:hAnsi="Times New Roman" w:cs="Times New Roman"/>
          <w:sz w:val="22"/>
          <w:szCs w:val="22"/>
        </w:rPr>
      </w:pPr>
      <w:r w:rsidRPr="001E5E31">
        <w:rPr>
          <w:rFonts w:ascii="Times New Roman" w:hAnsi="Times New Roman" w:cs="Times New Roman"/>
          <w:sz w:val="22"/>
          <w:szCs w:val="22"/>
        </w:rPr>
        <w:t>Real time serving</w:t>
      </w:r>
      <w:r w:rsidR="001E5E31" w:rsidRPr="006B783A">
        <w:rPr>
          <w:rFonts w:ascii="Times New Roman" w:hAnsi="Times New Roman" w:cs="Times New Roman"/>
          <w:sz w:val="22"/>
          <w:szCs w:val="22"/>
        </w:rPr>
        <w:t>------------------------------------------------------------------------------</w:t>
      </w:r>
      <w:r w:rsidR="001E5E31">
        <w:rPr>
          <w:rFonts w:ascii="Times New Roman" w:hAnsi="Times New Roman" w:cs="Times New Roman"/>
          <w:sz w:val="22"/>
          <w:szCs w:val="22"/>
        </w:rPr>
        <w:t>------</w:t>
      </w:r>
      <w:proofErr w:type="gramStart"/>
      <w:r w:rsidR="001E5E31">
        <w:rPr>
          <w:rFonts w:ascii="Times New Roman" w:hAnsi="Times New Roman" w:cs="Times New Roman"/>
          <w:sz w:val="22"/>
          <w:szCs w:val="22"/>
        </w:rPr>
        <w:t>45</w:t>
      </w:r>
      <w:proofErr w:type="gramEnd"/>
    </w:p>
    <w:p w14:paraId="408C35E6" w14:textId="168BDEB1" w:rsidR="00BE5C94" w:rsidRPr="006B783A" w:rsidRDefault="00BE5C94">
      <w:pPr>
        <w:pStyle w:val="ListParagraph"/>
        <w:numPr>
          <w:ilvl w:val="0"/>
          <w:numId w:val="18"/>
        </w:numPr>
        <w:rPr>
          <w:rFonts w:ascii="Times New Roman" w:hAnsi="Times New Roman" w:cs="Times New Roman"/>
          <w:sz w:val="22"/>
          <w:szCs w:val="22"/>
        </w:rPr>
      </w:pPr>
      <w:r w:rsidRPr="006B783A">
        <w:rPr>
          <w:rFonts w:ascii="Times New Roman" w:hAnsi="Times New Roman" w:cs="Times New Roman"/>
          <w:sz w:val="22"/>
          <w:szCs w:val="22"/>
        </w:rPr>
        <w:t>Future scope -------------------------------------------------------------------------------------------</w:t>
      </w:r>
      <w:r w:rsidR="00B95934" w:rsidRPr="006B783A">
        <w:rPr>
          <w:rFonts w:ascii="Times New Roman" w:hAnsi="Times New Roman" w:cs="Times New Roman"/>
          <w:sz w:val="22"/>
          <w:szCs w:val="22"/>
        </w:rPr>
        <w:t>---------</w:t>
      </w:r>
      <w:r w:rsidR="001E5E31">
        <w:rPr>
          <w:rFonts w:ascii="Times New Roman" w:hAnsi="Times New Roman" w:cs="Times New Roman"/>
          <w:sz w:val="22"/>
          <w:szCs w:val="22"/>
        </w:rPr>
        <w:t>47</w:t>
      </w:r>
    </w:p>
    <w:p w14:paraId="7696B3DC" w14:textId="0EEAF1B0" w:rsidR="009E6333" w:rsidRPr="00DC640B" w:rsidRDefault="00DC640B" w:rsidP="00DC640B">
      <w:pPr>
        <w:ind w:left="180"/>
        <w:rPr>
          <w:ins w:id="0" w:author="{481E0345-DD3A-5545-A780-CD8AF4E86A39}" w:date="2023-08-01T21:54:00Z"/>
          <w:rFonts w:ascii="Times New Roman" w:hAnsi="Times New Roman" w:cs="Times New Roman"/>
          <w:sz w:val="22"/>
          <w:szCs w:val="22"/>
        </w:rPr>
      </w:pPr>
      <w:r>
        <w:rPr>
          <w:rFonts w:ascii="Times New Roman" w:hAnsi="Times New Roman" w:cs="Times New Roman"/>
          <w:sz w:val="22"/>
          <w:szCs w:val="22"/>
        </w:rPr>
        <w:t>21.</w:t>
      </w:r>
      <w:r w:rsidR="00BE5C94" w:rsidRPr="00DC640B">
        <w:rPr>
          <w:rFonts w:ascii="Times New Roman" w:hAnsi="Times New Roman" w:cs="Times New Roman"/>
          <w:sz w:val="22"/>
          <w:szCs w:val="22"/>
        </w:rPr>
        <w:t xml:space="preserve">Conclusion </w:t>
      </w:r>
      <w:r w:rsidR="006B783A" w:rsidRPr="00DC640B">
        <w:rPr>
          <w:rFonts w:ascii="Times New Roman" w:hAnsi="Times New Roman" w:cs="Times New Roman"/>
          <w:sz w:val="22"/>
          <w:szCs w:val="22"/>
        </w:rPr>
        <w:t>------------------------------------------------------------------------------------------------------</w:t>
      </w:r>
      <w:r w:rsidR="001E5E31">
        <w:rPr>
          <w:rFonts w:ascii="Times New Roman" w:hAnsi="Times New Roman" w:cs="Times New Roman"/>
          <w:sz w:val="22"/>
          <w:szCs w:val="22"/>
        </w:rPr>
        <w:t>-48</w:t>
      </w:r>
    </w:p>
    <w:p w14:paraId="7B5C1F7F" w14:textId="78DAF2F2" w:rsidR="002E46A8" w:rsidRPr="005551FE" w:rsidRDefault="0023328D" w:rsidP="00130C4B">
      <w:pPr>
        <w:ind w:left="180"/>
        <w:rPr>
          <w:rFonts w:ascii="Times New Roman" w:hAnsi="Times New Roman" w:cs="Times New Roman"/>
          <w:color w:val="1F2328"/>
          <w:kern w:val="2"/>
          <w14:ligatures w14:val="standardContextual"/>
        </w:rPr>
      </w:pPr>
      <w:r w:rsidRPr="006B783A">
        <w:rPr>
          <w:rFonts w:ascii="Times New Roman" w:hAnsi="Times New Roman" w:cs="Times New Roman"/>
          <w:sz w:val="22"/>
          <w:szCs w:val="22"/>
        </w:rPr>
        <w:t>2</w:t>
      </w:r>
      <w:r w:rsidR="00DC640B">
        <w:rPr>
          <w:rFonts w:ascii="Times New Roman" w:hAnsi="Times New Roman" w:cs="Times New Roman"/>
          <w:sz w:val="22"/>
          <w:szCs w:val="22"/>
        </w:rPr>
        <w:t>2.</w:t>
      </w:r>
      <w:r w:rsidRPr="006B783A">
        <w:rPr>
          <w:rFonts w:ascii="Times New Roman" w:hAnsi="Times New Roman" w:cs="Times New Roman"/>
          <w:sz w:val="22"/>
          <w:szCs w:val="22"/>
        </w:rPr>
        <w:t xml:space="preserve">. </w:t>
      </w:r>
      <w:r w:rsidR="00796CF3" w:rsidRPr="006B783A">
        <w:rPr>
          <w:rFonts w:ascii="Times New Roman" w:hAnsi="Times New Roman" w:cs="Times New Roman"/>
          <w:sz w:val="22"/>
          <w:szCs w:val="22"/>
        </w:rPr>
        <w:t>References</w:t>
      </w:r>
      <w:r w:rsidR="00CC38C1" w:rsidRPr="006B783A">
        <w:rPr>
          <w:rFonts w:ascii="Times New Roman" w:hAnsi="Times New Roman" w:cs="Times New Roman"/>
          <w:sz w:val="22"/>
          <w:szCs w:val="22"/>
        </w:rPr>
        <w:t xml:space="preserve"> </w:t>
      </w:r>
      <w:r w:rsidR="00796CF3" w:rsidRPr="006B783A">
        <w:rPr>
          <w:rFonts w:ascii="Times New Roman" w:hAnsi="Times New Roman" w:cs="Times New Roman"/>
          <w:sz w:val="22"/>
          <w:szCs w:val="22"/>
        </w:rPr>
        <w:t>--------------------------------------------------------------------------------------------</w:t>
      </w:r>
      <w:r w:rsidR="00B95934" w:rsidRPr="006B783A">
        <w:rPr>
          <w:rFonts w:ascii="Times New Roman" w:hAnsi="Times New Roman" w:cs="Times New Roman"/>
          <w:sz w:val="22"/>
          <w:szCs w:val="22"/>
        </w:rPr>
        <w:t>----------</w:t>
      </w:r>
      <w:r w:rsidR="004F099F">
        <w:rPr>
          <w:rFonts w:ascii="Times New Roman" w:hAnsi="Times New Roman" w:cs="Times New Roman"/>
          <w:sz w:val="22"/>
          <w:szCs w:val="22"/>
        </w:rPr>
        <w:t>49</w:t>
      </w:r>
    </w:p>
    <w:p w14:paraId="489E8404" w14:textId="2BB97A47" w:rsidR="002E46A8" w:rsidRPr="005551FE" w:rsidRDefault="002E46A8" w:rsidP="005551FE">
      <w:pPr>
        <w:jc w:val="both"/>
        <w:rPr>
          <w:rFonts w:ascii="Times New Roman" w:hAnsi="Times New Roman" w:cs="Times New Roman"/>
          <w:b/>
          <w:bCs/>
          <w:noProof/>
        </w:rPr>
      </w:pPr>
    </w:p>
    <w:p w14:paraId="64422FDA" w14:textId="3F134975" w:rsidR="000F5723" w:rsidRDefault="000F5723" w:rsidP="005551FE">
      <w:pPr>
        <w:jc w:val="both"/>
        <w:rPr>
          <w:rFonts w:ascii="Times New Roman" w:hAnsi="Times New Roman" w:cs="Times New Roman"/>
          <w:b/>
          <w:bCs/>
          <w:noProof/>
        </w:rPr>
      </w:pPr>
    </w:p>
    <w:p w14:paraId="2F8865DC" w14:textId="77777777" w:rsidR="00130C4B" w:rsidRDefault="00130C4B" w:rsidP="005551FE">
      <w:pPr>
        <w:jc w:val="both"/>
        <w:rPr>
          <w:rFonts w:ascii="Times New Roman" w:hAnsi="Times New Roman" w:cs="Times New Roman"/>
          <w:b/>
          <w:bCs/>
          <w:noProof/>
        </w:rPr>
      </w:pPr>
    </w:p>
    <w:p w14:paraId="271E68C8" w14:textId="77777777" w:rsidR="00130C4B" w:rsidRDefault="00130C4B" w:rsidP="005551FE">
      <w:pPr>
        <w:jc w:val="both"/>
        <w:rPr>
          <w:rFonts w:ascii="Times New Roman" w:hAnsi="Times New Roman" w:cs="Times New Roman"/>
          <w:b/>
          <w:bCs/>
          <w:noProof/>
        </w:rPr>
      </w:pPr>
    </w:p>
    <w:p w14:paraId="13D2CAB8" w14:textId="77777777" w:rsidR="00130C4B" w:rsidRDefault="00130C4B" w:rsidP="005551FE">
      <w:pPr>
        <w:jc w:val="both"/>
        <w:rPr>
          <w:rFonts w:ascii="Times New Roman" w:hAnsi="Times New Roman" w:cs="Times New Roman"/>
          <w:b/>
          <w:bCs/>
          <w:noProof/>
        </w:rPr>
      </w:pPr>
    </w:p>
    <w:p w14:paraId="5C8F979E" w14:textId="77777777" w:rsidR="00130C4B" w:rsidRDefault="00130C4B" w:rsidP="005551FE">
      <w:pPr>
        <w:jc w:val="both"/>
        <w:rPr>
          <w:rFonts w:ascii="Times New Roman" w:hAnsi="Times New Roman" w:cs="Times New Roman"/>
          <w:b/>
          <w:bCs/>
          <w:noProof/>
        </w:rPr>
      </w:pPr>
    </w:p>
    <w:p w14:paraId="3EE7C9F1" w14:textId="77777777" w:rsidR="00130C4B" w:rsidRDefault="00130C4B" w:rsidP="005551FE">
      <w:pPr>
        <w:jc w:val="both"/>
        <w:rPr>
          <w:rFonts w:ascii="Times New Roman" w:hAnsi="Times New Roman" w:cs="Times New Roman"/>
          <w:b/>
          <w:bCs/>
          <w:noProof/>
        </w:rPr>
      </w:pPr>
    </w:p>
    <w:p w14:paraId="38259A34" w14:textId="77777777" w:rsidR="00130C4B" w:rsidRDefault="00130C4B" w:rsidP="005551FE">
      <w:pPr>
        <w:jc w:val="both"/>
        <w:rPr>
          <w:rFonts w:ascii="Times New Roman" w:hAnsi="Times New Roman" w:cs="Times New Roman"/>
          <w:b/>
          <w:bCs/>
          <w:noProof/>
        </w:rPr>
      </w:pPr>
    </w:p>
    <w:p w14:paraId="3EB44711" w14:textId="77777777" w:rsidR="00130C4B" w:rsidRDefault="00130C4B" w:rsidP="005551FE">
      <w:pPr>
        <w:jc w:val="both"/>
        <w:rPr>
          <w:rFonts w:ascii="Times New Roman" w:hAnsi="Times New Roman" w:cs="Times New Roman"/>
          <w:b/>
          <w:bCs/>
          <w:noProof/>
        </w:rPr>
      </w:pPr>
    </w:p>
    <w:p w14:paraId="02D1F9E2" w14:textId="77777777" w:rsidR="00130C4B" w:rsidRDefault="00130C4B" w:rsidP="005551FE">
      <w:pPr>
        <w:jc w:val="both"/>
        <w:rPr>
          <w:rFonts w:ascii="Times New Roman" w:hAnsi="Times New Roman" w:cs="Times New Roman"/>
          <w:b/>
          <w:bCs/>
          <w:noProof/>
        </w:rPr>
      </w:pPr>
    </w:p>
    <w:p w14:paraId="676A8BC2" w14:textId="77777777" w:rsidR="00130C4B" w:rsidRDefault="00130C4B" w:rsidP="005551FE">
      <w:pPr>
        <w:jc w:val="both"/>
        <w:rPr>
          <w:rFonts w:ascii="Times New Roman" w:hAnsi="Times New Roman" w:cs="Times New Roman"/>
          <w:b/>
          <w:bCs/>
          <w:noProof/>
        </w:rPr>
      </w:pPr>
    </w:p>
    <w:p w14:paraId="43BB876C" w14:textId="77777777" w:rsidR="00130C4B" w:rsidRDefault="00130C4B" w:rsidP="005551FE">
      <w:pPr>
        <w:jc w:val="both"/>
        <w:rPr>
          <w:rFonts w:ascii="Times New Roman" w:hAnsi="Times New Roman" w:cs="Times New Roman"/>
          <w:b/>
          <w:bCs/>
          <w:noProof/>
        </w:rPr>
      </w:pPr>
    </w:p>
    <w:p w14:paraId="2080500E" w14:textId="77777777" w:rsidR="00130C4B" w:rsidRDefault="00130C4B" w:rsidP="005551FE">
      <w:pPr>
        <w:jc w:val="both"/>
        <w:rPr>
          <w:rFonts w:ascii="Times New Roman" w:hAnsi="Times New Roman" w:cs="Times New Roman"/>
          <w:b/>
          <w:bCs/>
          <w:noProof/>
        </w:rPr>
      </w:pPr>
    </w:p>
    <w:p w14:paraId="154267D4" w14:textId="77777777" w:rsidR="00130C4B" w:rsidRDefault="00130C4B" w:rsidP="005551FE">
      <w:pPr>
        <w:jc w:val="both"/>
        <w:rPr>
          <w:rFonts w:ascii="Times New Roman" w:hAnsi="Times New Roman" w:cs="Times New Roman"/>
          <w:b/>
          <w:bCs/>
          <w:noProof/>
        </w:rPr>
      </w:pPr>
    </w:p>
    <w:p w14:paraId="20C2C956" w14:textId="6DA641B5" w:rsidR="004228A2" w:rsidRDefault="004228A2" w:rsidP="005551FE">
      <w:pPr>
        <w:jc w:val="both"/>
        <w:rPr>
          <w:rFonts w:ascii="Times New Roman" w:hAnsi="Times New Roman" w:cs="Times New Roman"/>
          <w:b/>
          <w:bCs/>
          <w:noProof/>
        </w:rPr>
      </w:pPr>
    </w:p>
    <w:p w14:paraId="3ECF4483" w14:textId="77777777" w:rsidR="004476AD" w:rsidRDefault="004476AD" w:rsidP="005551FE">
      <w:pPr>
        <w:jc w:val="both"/>
        <w:rPr>
          <w:rFonts w:ascii="Times New Roman" w:hAnsi="Times New Roman" w:cs="Times New Roman"/>
          <w:b/>
          <w:bCs/>
          <w:noProof/>
        </w:rPr>
      </w:pPr>
    </w:p>
    <w:p w14:paraId="583C563B" w14:textId="77777777" w:rsidR="004476AD" w:rsidRPr="001E5E31" w:rsidRDefault="004476AD" w:rsidP="005551FE">
      <w:pPr>
        <w:jc w:val="both"/>
        <w:rPr>
          <w:rFonts w:ascii="Times New Roman" w:hAnsi="Times New Roman" w:cs="Times New Roman"/>
          <w:b/>
          <w:bCs/>
          <w:noProof/>
        </w:rPr>
      </w:pPr>
    </w:p>
    <w:p w14:paraId="76F3DEDA" w14:textId="5748D93C" w:rsidR="00CB0E7E" w:rsidRDefault="006A23B0" w:rsidP="005551FE">
      <w:pPr>
        <w:jc w:val="both"/>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1.    </w:t>
      </w:r>
      <w:r w:rsidR="002E46A8" w:rsidRPr="005551FE">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ABSTRACT</w:t>
      </w:r>
    </w:p>
    <w:p w14:paraId="4017DBFB" w14:textId="77777777" w:rsidR="004228A2" w:rsidRPr="005551FE" w:rsidRDefault="004228A2" w:rsidP="005551FE">
      <w:pPr>
        <w:jc w:val="both"/>
        <w:rPr>
          <w:rFonts w:ascii="Times New Roman" w:hAnsi="Times New Roman" w:cs="Times New Roman"/>
          <w:b/>
          <w:bCs/>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527486" w14:textId="2120AD18" w:rsidR="00070F27" w:rsidRPr="005551FE" w:rsidRDefault="00070F27" w:rsidP="005551FE">
      <w:pPr>
        <w:spacing w:after="160"/>
        <w:jc w:val="both"/>
        <w:rPr>
          <w:rFonts w:ascii="Times New Roman" w:hAnsi="Times New Roman" w:cs="Times New Roman"/>
          <w:kern w:val="2"/>
          <w14:ligatures w14:val="standardContextual"/>
        </w:rPr>
      </w:pP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is a chatbot that uses a powerful language model</w:t>
      </w:r>
      <w:r w:rsidR="00AC0889">
        <w:rPr>
          <w:rFonts w:ascii="Times New Roman" w:hAnsi="Times New Roman" w:cs="Times New Roman"/>
          <w:kern w:val="2"/>
          <w14:ligatures w14:val="standardContextual"/>
        </w:rPr>
        <w:t xml:space="preserve"> (GPT4)</w:t>
      </w:r>
      <w:r w:rsidRPr="005551FE">
        <w:rPr>
          <w:rFonts w:ascii="Times New Roman" w:hAnsi="Times New Roman" w:cs="Times New Roman"/>
          <w:kern w:val="2"/>
          <w14:ligatures w14:val="standardContextual"/>
        </w:rPr>
        <w:t xml:space="preserve"> to have conversations with users. It has become very popular and has a lot of users. It is known for its ability to generate language and perform various tasks using text. However, some people are concerned about how it might affect society.</w:t>
      </w:r>
    </w:p>
    <w:p w14:paraId="7B4D14D7" w14:textId="3F438A18" w:rsidR="00070F27" w:rsidRPr="005551FE" w:rsidRDefault="00070F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 xml:space="preserve">In this project, we </w:t>
      </w:r>
      <w:r w:rsidR="00AC0889">
        <w:rPr>
          <w:rFonts w:ascii="Times New Roman" w:hAnsi="Times New Roman" w:cs="Times New Roman"/>
          <w:kern w:val="2"/>
          <w14:ligatures w14:val="standardContextual"/>
        </w:rPr>
        <w:t xml:space="preserve">try to build end to end pipeline from extracting dataset from twitter to deploying the model in </w:t>
      </w:r>
      <w:proofErr w:type="spellStart"/>
      <w:r w:rsidR="00AC0889">
        <w:rPr>
          <w:rFonts w:ascii="Times New Roman" w:hAnsi="Times New Roman" w:cs="Times New Roman"/>
          <w:kern w:val="2"/>
          <w14:ligatures w14:val="standardContextual"/>
        </w:rPr>
        <w:t>aws</w:t>
      </w:r>
      <w:proofErr w:type="spellEnd"/>
      <w:r w:rsidR="00AC0889">
        <w:rPr>
          <w:rFonts w:ascii="Times New Roman" w:hAnsi="Times New Roman" w:cs="Times New Roman"/>
          <w:kern w:val="2"/>
          <w14:ligatures w14:val="standardContextual"/>
        </w:rPr>
        <w:t xml:space="preserve"> </w:t>
      </w:r>
      <w:proofErr w:type="spellStart"/>
      <w:r w:rsidR="00AC0889">
        <w:rPr>
          <w:rFonts w:ascii="Times New Roman" w:hAnsi="Times New Roman" w:cs="Times New Roman"/>
          <w:kern w:val="2"/>
          <w14:ligatures w14:val="standardContextual"/>
        </w:rPr>
        <w:t>sagemaker</w:t>
      </w:r>
      <w:proofErr w:type="spellEnd"/>
      <w:r w:rsidR="00AC0889">
        <w:rPr>
          <w:rFonts w:ascii="Times New Roman" w:hAnsi="Times New Roman" w:cs="Times New Roman"/>
          <w:kern w:val="2"/>
          <w14:ligatures w14:val="standardContextual"/>
        </w:rPr>
        <w:t xml:space="preserve">. We </w:t>
      </w:r>
      <w:r w:rsidRPr="005551FE">
        <w:rPr>
          <w:rFonts w:ascii="Times New Roman" w:hAnsi="Times New Roman" w:cs="Times New Roman"/>
          <w:kern w:val="2"/>
          <w14:ligatures w14:val="standardContextual"/>
        </w:rPr>
        <w:t xml:space="preserve">used </w:t>
      </w:r>
      <w:r w:rsidR="00AC0889">
        <w:rPr>
          <w:rFonts w:ascii="Times New Roman" w:hAnsi="Times New Roman" w:cs="Times New Roman"/>
          <w:kern w:val="2"/>
          <w14:ligatures w14:val="standardContextual"/>
        </w:rPr>
        <w:t xml:space="preserve">python </w:t>
      </w:r>
      <w:proofErr w:type="spellStart"/>
      <w:r w:rsidR="00AC0889">
        <w:rPr>
          <w:rFonts w:ascii="Times New Roman" w:hAnsi="Times New Roman" w:cs="Times New Roman"/>
          <w:kern w:val="2"/>
          <w14:ligatures w14:val="standardContextual"/>
        </w:rPr>
        <w:t>nltk</w:t>
      </w:r>
      <w:proofErr w:type="spellEnd"/>
      <w:r w:rsidR="00AC0889">
        <w:rPr>
          <w:rFonts w:ascii="Times New Roman" w:hAnsi="Times New Roman" w:cs="Times New Roman"/>
          <w:kern w:val="2"/>
          <w14:ligatures w14:val="standardContextual"/>
        </w:rPr>
        <w:t xml:space="preserve"> library for sentiment analysis and neural network</w:t>
      </w:r>
      <w:r w:rsidRPr="005551FE">
        <w:rPr>
          <w:rFonts w:ascii="Times New Roman" w:hAnsi="Times New Roman" w:cs="Times New Roman"/>
          <w:kern w:val="2"/>
          <w14:ligatures w14:val="standardContextual"/>
        </w:rPr>
        <w:t xml:space="preserve"> </w:t>
      </w:r>
      <w:r w:rsidR="00AC0889">
        <w:rPr>
          <w:rFonts w:ascii="Times New Roman" w:hAnsi="Times New Roman" w:cs="Times New Roman"/>
          <w:kern w:val="2"/>
          <w14:ligatures w14:val="standardContextual"/>
        </w:rPr>
        <w:t>for training and future prediction of sentiment of tweet</w:t>
      </w:r>
      <w:r w:rsidRPr="005551FE">
        <w:rPr>
          <w:rFonts w:ascii="Times New Roman" w:hAnsi="Times New Roman" w:cs="Times New Roman"/>
          <w:kern w:val="2"/>
          <w14:ligatures w14:val="standardContextual"/>
        </w:rPr>
        <w:t xml:space="preserve"> about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w:t>
      </w:r>
      <w:r w:rsidR="00AC0889">
        <w:rPr>
          <w:rFonts w:ascii="Times New Roman" w:hAnsi="Times New Roman" w:cs="Times New Roman"/>
          <w:kern w:val="2"/>
          <w14:ligatures w14:val="standardContextual"/>
        </w:rPr>
        <w:t xml:space="preserve"> Our most of time was consumed in technical study of building the </w:t>
      </w:r>
      <w:r w:rsidR="00E2569E">
        <w:rPr>
          <w:rFonts w:ascii="Times New Roman" w:hAnsi="Times New Roman" w:cs="Times New Roman"/>
          <w:kern w:val="2"/>
          <w14:ligatures w14:val="standardContextual"/>
        </w:rPr>
        <w:t xml:space="preserve">ETL </w:t>
      </w:r>
      <w:r w:rsidR="00AC0889">
        <w:rPr>
          <w:rFonts w:ascii="Times New Roman" w:hAnsi="Times New Roman" w:cs="Times New Roman"/>
          <w:kern w:val="2"/>
          <w14:ligatures w14:val="standardContextual"/>
        </w:rPr>
        <w:t>pipeline</w:t>
      </w:r>
      <w:r w:rsidR="00E2569E">
        <w:rPr>
          <w:rFonts w:ascii="Times New Roman" w:hAnsi="Times New Roman" w:cs="Times New Roman"/>
          <w:kern w:val="2"/>
          <w14:ligatures w14:val="standardContextual"/>
        </w:rPr>
        <w:t xml:space="preserve">. Further, </w:t>
      </w:r>
      <w:proofErr w:type="gramStart"/>
      <w:r w:rsidR="00E2569E">
        <w:rPr>
          <w:rFonts w:ascii="Times New Roman" w:hAnsi="Times New Roman" w:cs="Times New Roman"/>
          <w:kern w:val="2"/>
          <w14:ligatures w14:val="standardContextual"/>
        </w:rPr>
        <w:t>With</w:t>
      </w:r>
      <w:proofErr w:type="gramEnd"/>
      <w:r w:rsidR="00E2569E">
        <w:rPr>
          <w:rFonts w:ascii="Times New Roman" w:hAnsi="Times New Roman" w:cs="Times New Roman"/>
          <w:kern w:val="2"/>
          <w14:ligatures w14:val="standardContextual"/>
        </w:rPr>
        <w:t xml:space="preserve"> growing need of AI, we need huge computational power to train large and complex model. As building inhouse system to train these models require loads of effort. Hence, cloud platform can save us huge cost and headache. So, we tried to build framework, tools and steps needed to deploy model on AWS platform. This was whole new learning experience for us as we looked project from </w:t>
      </w:r>
      <w:proofErr w:type="gramStart"/>
      <w:r w:rsidR="00E2569E">
        <w:rPr>
          <w:rFonts w:ascii="Times New Roman" w:hAnsi="Times New Roman" w:cs="Times New Roman"/>
          <w:kern w:val="2"/>
          <w14:ligatures w14:val="standardContextual"/>
        </w:rPr>
        <w:t>end to end</w:t>
      </w:r>
      <w:proofErr w:type="gramEnd"/>
      <w:r w:rsidR="00E2569E">
        <w:rPr>
          <w:rFonts w:ascii="Times New Roman" w:hAnsi="Times New Roman" w:cs="Times New Roman"/>
          <w:kern w:val="2"/>
          <w14:ligatures w14:val="standardContextual"/>
        </w:rPr>
        <w:t xml:space="preserve"> machine learning cycle, instead of just </w:t>
      </w:r>
      <w:r w:rsidR="00AA1B5D">
        <w:rPr>
          <w:rFonts w:ascii="Times New Roman" w:hAnsi="Times New Roman" w:cs="Times New Roman"/>
          <w:kern w:val="2"/>
          <w14:ligatures w14:val="standardContextual"/>
        </w:rPr>
        <w:t>data visualization and prediction.</w:t>
      </w:r>
    </w:p>
    <w:p w14:paraId="572565FA" w14:textId="717616F9" w:rsidR="00070F27" w:rsidRPr="005551FE" w:rsidRDefault="00070F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 xml:space="preserve">The results of our </w:t>
      </w:r>
      <w:r w:rsidR="00E133C8">
        <w:rPr>
          <w:rFonts w:ascii="Times New Roman" w:hAnsi="Times New Roman" w:cs="Times New Roman"/>
          <w:kern w:val="2"/>
          <w14:ligatures w14:val="standardContextual"/>
        </w:rPr>
        <w:t xml:space="preserve">sentiment </w:t>
      </w:r>
      <w:r w:rsidRPr="005551FE">
        <w:rPr>
          <w:rFonts w:ascii="Times New Roman" w:hAnsi="Times New Roman" w:cs="Times New Roman"/>
          <w:kern w:val="2"/>
          <w14:ligatures w14:val="standardContextual"/>
        </w:rPr>
        <w:t xml:space="preserve">analysis showed that overall, people's feelings towards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were mostly neutral to positive. This sentiment was consistent across different occupation groups, meaning that people from different professions generally had similar opinions.</w:t>
      </w:r>
    </w:p>
    <w:p w14:paraId="5B06165A" w14:textId="21527FBF" w:rsidR="00070F27" w:rsidRPr="005551FE" w:rsidRDefault="00070F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 xml:space="preserve">We also found that people talked about a wide range of topics in their tweets. The most popular topics mentioned were </w:t>
      </w:r>
      <w:proofErr w:type="spellStart"/>
      <w:r w:rsidR="00DB5150" w:rsidRPr="005551FE">
        <w:rPr>
          <w:rFonts w:ascii="Times New Roman" w:hAnsi="Times New Roman" w:cs="Times New Roman"/>
          <w:kern w:val="2"/>
          <w14:ligatures w14:val="standardContextual"/>
        </w:rPr>
        <w:t>ChatGPT</w:t>
      </w:r>
      <w:proofErr w:type="spellEnd"/>
      <w:r w:rsidR="00DB5150" w:rsidRPr="005551FE">
        <w:rPr>
          <w:rFonts w:ascii="Times New Roman" w:hAnsi="Times New Roman" w:cs="Times New Roman"/>
          <w:kern w:val="2"/>
          <w14:ligatures w14:val="standardContextual"/>
        </w:rPr>
        <w:t>, Artificial</w:t>
      </w:r>
      <w:r w:rsidRPr="005551FE">
        <w:rPr>
          <w:rFonts w:ascii="Times New Roman" w:hAnsi="Times New Roman" w:cs="Times New Roman"/>
          <w:kern w:val="2"/>
          <w14:ligatures w14:val="standardContextual"/>
        </w:rPr>
        <w:t xml:space="preserve"> Intelligence</w:t>
      </w:r>
      <w:r w:rsidR="00E133C8">
        <w:rPr>
          <w:rFonts w:ascii="Times New Roman" w:hAnsi="Times New Roman" w:cs="Times New Roman"/>
          <w:kern w:val="2"/>
          <w14:ligatures w14:val="standardContextual"/>
        </w:rPr>
        <w:t xml:space="preserve"> etc</w:t>
      </w:r>
      <w:r w:rsidRPr="005551FE">
        <w:rPr>
          <w:rFonts w:ascii="Times New Roman" w:hAnsi="Times New Roman" w:cs="Times New Roman"/>
          <w:kern w:val="2"/>
          <w14:ligatures w14:val="standardContextual"/>
        </w:rPr>
        <w:t xml:space="preserve">. These were the subjects that people seemed to be most interested in when discussing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on Twitter.</w:t>
      </w:r>
      <w:r w:rsidR="00CF4F4A" w:rsidRPr="005551FE">
        <w:rPr>
          <w:rFonts w:ascii="Times New Roman" w:hAnsi="Times New Roman" w:cs="Times New Roman"/>
          <w:kern w:val="2"/>
          <w14:ligatures w14:val="standardContextual"/>
        </w:rPr>
        <w:t xml:space="preserve"> </w:t>
      </w:r>
      <w:r w:rsidRPr="005551FE">
        <w:rPr>
          <w:rFonts w:ascii="Times New Roman" w:hAnsi="Times New Roman" w:cs="Times New Roman"/>
          <w:kern w:val="2"/>
          <w14:ligatures w14:val="standardContextual"/>
        </w:rPr>
        <w:t xml:space="preserve">By conducting this research, we gained insights into what people think about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This helps us better understand its impact on society and the general attitudes towards this type of language model.</w:t>
      </w:r>
    </w:p>
    <w:p w14:paraId="13946E9D" w14:textId="74CA4AD8" w:rsidR="00070F27" w:rsidRPr="005551FE" w:rsidRDefault="00F63679" w:rsidP="005551FE">
      <w:pPr>
        <w:spacing w:after="160"/>
        <w:jc w:val="both"/>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5551FE">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2.   </w:t>
      </w:r>
      <w:r w:rsidR="00070F27" w:rsidRPr="005551FE">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BACKGROUND OF THE STUDY</w:t>
      </w:r>
    </w:p>
    <w:p w14:paraId="40643070" w14:textId="56044BDE" w:rsidR="00070F27" w:rsidRPr="005551FE" w:rsidRDefault="00070F27" w:rsidP="005551FE">
      <w:pPr>
        <w:spacing w:after="160"/>
        <w:jc w:val="both"/>
        <w:rPr>
          <w:rFonts w:ascii="Times New Roman" w:hAnsi="Times New Roman" w:cs="Times New Roman"/>
          <w:kern w:val="2"/>
          <w14:ligatures w14:val="standardContextual"/>
        </w:rPr>
      </w:pP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an AI chatbot created by </w:t>
      </w:r>
      <w:proofErr w:type="spellStart"/>
      <w:r w:rsidRPr="005551FE">
        <w:rPr>
          <w:rFonts w:ascii="Times New Roman" w:hAnsi="Times New Roman" w:cs="Times New Roman"/>
          <w:kern w:val="2"/>
          <w14:ligatures w14:val="standardContextual"/>
        </w:rPr>
        <w:t>OpenAI</w:t>
      </w:r>
      <w:proofErr w:type="spellEnd"/>
      <w:r w:rsidRPr="005551FE">
        <w:rPr>
          <w:rFonts w:ascii="Times New Roman" w:hAnsi="Times New Roman" w:cs="Times New Roman"/>
          <w:kern w:val="2"/>
          <w14:ligatures w14:val="standardContextual"/>
        </w:rPr>
        <w:t xml:space="preserve"> and introduced in November 2022, utilizes </w:t>
      </w:r>
      <w:proofErr w:type="spellStart"/>
      <w:r w:rsidRPr="005551FE">
        <w:rPr>
          <w:rFonts w:ascii="Times New Roman" w:hAnsi="Times New Roman" w:cs="Times New Roman"/>
          <w:kern w:val="2"/>
          <w14:ligatures w14:val="standardContextual"/>
        </w:rPr>
        <w:t>OpenAI's</w:t>
      </w:r>
      <w:proofErr w:type="spellEnd"/>
      <w:r w:rsidRPr="005551FE">
        <w:rPr>
          <w:rFonts w:ascii="Times New Roman" w:hAnsi="Times New Roman" w:cs="Times New Roman"/>
          <w:kern w:val="2"/>
          <w14:ligatures w14:val="standardContextual"/>
        </w:rPr>
        <w:t xml:space="preserve"> GPT-</w:t>
      </w:r>
      <w:r w:rsidR="00E2569E">
        <w:rPr>
          <w:rFonts w:ascii="Times New Roman" w:hAnsi="Times New Roman" w:cs="Times New Roman"/>
          <w:kern w:val="2"/>
          <w14:ligatures w14:val="standardContextual"/>
        </w:rPr>
        <w:t>4</w:t>
      </w:r>
      <w:r w:rsidRPr="005551FE">
        <w:rPr>
          <w:rFonts w:ascii="Times New Roman" w:hAnsi="Times New Roman" w:cs="Times New Roman"/>
          <w:kern w:val="2"/>
          <w14:ligatures w14:val="standardContextual"/>
        </w:rPr>
        <w:t xml:space="preserve"> series of extensive language models. Through a combination of supervised and reinforcement learning methods, the chatbot has been refined, a technique known as transfer learning. The remarkable advantages offered by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compared to conventional chatbots have resulted in its rapid adoption, surpassing the user count of popular online platforms like Netflix, Facebook, and Instagram. Within just five days of its launch,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attracted over 1 million users, and within two months, it reached an impressive user base of 100 million. Early adopters of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speculate that it may eventually render certain content creation professions obsolete.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has demonstrated its capability to generate high-quality responses across various challenges, including solving coding problems and providing accurate answers to examination queries.</w:t>
      </w:r>
    </w:p>
    <w:p w14:paraId="6245848B" w14:textId="3462F88C" w:rsidR="000B0F3E" w:rsidRPr="005551FE" w:rsidRDefault="00070F27" w:rsidP="005551FE">
      <w:pPr>
        <w:jc w:val="center"/>
        <w:rPr>
          <w:rFonts w:ascii="Times New Roman" w:hAnsi="Times New Roman" w:cs="Times New Roman"/>
          <w:i/>
          <w:iCs/>
        </w:rPr>
      </w:pPr>
      <w:r w:rsidRPr="005551FE">
        <w:rPr>
          <w:rFonts w:ascii="Times New Roman" w:hAnsi="Times New Roman" w:cs="Times New Roman"/>
          <w:noProof/>
        </w:rPr>
        <w:lastRenderedPageBreak/>
        <w:drawing>
          <wp:inline distT="0" distB="0" distL="0" distR="0" wp14:anchorId="6F484516" wp14:editId="2A3FB13F">
            <wp:extent cx="5514975" cy="2474686"/>
            <wp:effectExtent l="0" t="0" r="0" b="1905"/>
            <wp:docPr id="645963691" name="Picture 645963691" descr="A graph of social media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3691" name="Picture 3" descr="A graph of social media icon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8566" cy="2561554"/>
                    </a:xfrm>
                    <a:prstGeom prst="rect">
                      <a:avLst/>
                    </a:prstGeom>
                    <a:noFill/>
                    <a:ln>
                      <a:noFill/>
                    </a:ln>
                  </pic:spPr>
                </pic:pic>
              </a:graphicData>
            </a:graphic>
          </wp:inline>
        </w:drawing>
      </w:r>
    </w:p>
    <w:p w14:paraId="70296CC5" w14:textId="2FA36D88" w:rsidR="000B0F3E" w:rsidRPr="005551FE" w:rsidRDefault="007611E7" w:rsidP="005551FE">
      <w:pPr>
        <w:jc w:val="both"/>
        <w:rPr>
          <w:rFonts w:ascii="Times New Roman" w:hAnsi="Times New Roman" w:cs="Times New Roman"/>
          <w:u w:val="single"/>
        </w:rPr>
      </w:pPr>
      <w:r w:rsidRPr="005551FE">
        <w:rPr>
          <w:rFonts w:ascii="Times New Roman" w:hAnsi="Times New Roman" w:cs="Times New Roman"/>
          <w:u w:val="single"/>
        </w:rPr>
        <w:t xml:space="preserve">                             </w:t>
      </w:r>
    </w:p>
    <w:p w14:paraId="42A1A92B" w14:textId="4F4C0066" w:rsidR="00CF4F4A" w:rsidRPr="004228A2" w:rsidRDefault="007611E7" w:rsidP="004228A2">
      <w:pPr>
        <w:jc w:val="both"/>
        <w:rPr>
          <w:rFonts w:ascii="Times New Roman" w:hAnsi="Times New Roman" w:cs="Times New Roman"/>
          <w:i/>
          <w:iCs/>
        </w:rPr>
      </w:pPr>
      <w:r w:rsidRPr="005551FE">
        <w:rPr>
          <w:rFonts w:ascii="Times New Roman" w:hAnsi="Times New Roman" w:cs="Times New Roman"/>
        </w:rPr>
        <w:t xml:space="preserve">                                     </w:t>
      </w:r>
      <w:r w:rsidR="0027524A" w:rsidRPr="005551FE">
        <w:rPr>
          <w:rFonts w:ascii="Times New Roman" w:hAnsi="Times New Roman" w:cs="Times New Roman"/>
        </w:rPr>
        <w:t xml:space="preserve">   </w:t>
      </w:r>
      <w:r w:rsidR="00FE57C5" w:rsidRPr="005551FE">
        <w:rPr>
          <w:rFonts w:ascii="Times New Roman" w:hAnsi="Times New Roman" w:cs="Times New Roman"/>
        </w:rPr>
        <w:t xml:space="preserve">   </w:t>
      </w:r>
      <w:r w:rsidR="0027524A" w:rsidRPr="005551FE">
        <w:rPr>
          <w:rFonts w:ascii="Times New Roman" w:hAnsi="Times New Roman" w:cs="Times New Roman"/>
        </w:rPr>
        <w:t xml:space="preserve">  </w:t>
      </w:r>
      <w:r w:rsidR="006D10FA" w:rsidRPr="005551FE">
        <w:rPr>
          <w:rFonts w:ascii="Times New Roman" w:hAnsi="Times New Roman" w:cs="Times New Roman"/>
          <w:i/>
          <w:iCs/>
        </w:rPr>
        <w:t xml:space="preserve">Figure </w:t>
      </w:r>
      <w:r w:rsidR="000F5723" w:rsidRPr="005551FE">
        <w:rPr>
          <w:rFonts w:ascii="Times New Roman" w:hAnsi="Times New Roman" w:cs="Times New Roman"/>
          <w:i/>
          <w:iCs/>
        </w:rPr>
        <w:t>1</w:t>
      </w:r>
      <w:r w:rsidR="006D10FA" w:rsidRPr="005551FE">
        <w:rPr>
          <w:rFonts w:ascii="Times New Roman" w:hAnsi="Times New Roman" w:cs="Times New Roman"/>
          <w:i/>
          <w:iCs/>
        </w:rPr>
        <w:t>:</w:t>
      </w:r>
      <w:r w:rsidR="0027524A" w:rsidRPr="005551FE">
        <w:rPr>
          <w:rFonts w:ascii="Times New Roman" w:hAnsi="Times New Roman" w:cs="Times New Roman"/>
        </w:rPr>
        <w:t xml:space="preserve">  </w:t>
      </w:r>
      <w:r w:rsidR="003A6A7E" w:rsidRPr="005551FE">
        <w:rPr>
          <w:rFonts w:ascii="Times New Roman" w:hAnsi="Times New Roman" w:cs="Times New Roman"/>
          <w:i/>
          <w:iCs/>
        </w:rPr>
        <w:t>Time t</w:t>
      </w:r>
      <w:r w:rsidR="00FE57C5" w:rsidRPr="005551FE">
        <w:rPr>
          <w:rFonts w:ascii="Times New Roman" w:hAnsi="Times New Roman" w:cs="Times New Roman"/>
          <w:i/>
          <w:iCs/>
        </w:rPr>
        <w:t>aken</w:t>
      </w:r>
      <w:r w:rsidR="003A6A7E" w:rsidRPr="005551FE">
        <w:rPr>
          <w:rFonts w:ascii="Times New Roman" w:hAnsi="Times New Roman" w:cs="Times New Roman"/>
          <w:i/>
          <w:iCs/>
        </w:rPr>
        <w:t xml:space="preserve"> Reach 100M </w:t>
      </w:r>
      <w:proofErr w:type="gramStart"/>
      <w:r w:rsidR="003A6A7E" w:rsidRPr="005551FE">
        <w:rPr>
          <w:rFonts w:ascii="Times New Roman" w:hAnsi="Times New Roman" w:cs="Times New Roman"/>
          <w:i/>
          <w:iCs/>
        </w:rPr>
        <w:t>Users</w:t>
      </w:r>
      <w:proofErr w:type="gramEnd"/>
      <w:r w:rsidRPr="005551FE">
        <w:rPr>
          <w:rFonts w:ascii="Times New Roman" w:hAnsi="Times New Roman" w:cs="Times New Roman"/>
        </w:rPr>
        <w:t xml:space="preserve">       </w:t>
      </w:r>
    </w:p>
    <w:p w14:paraId="1184FE91" w14:textId="77777777" w:rsidR="00CF4F4A" w:rsidRPr="005551FE" w:rsidRDefault="00CF4F4A" w:rsidP="005551FE">
      <w:pP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240530" w14:textId="5DBE58FA" w:rsidR="00152F0A" w:rsidRPr="005551FE" w:rsidRDefault="00F63679" w:rsidP="005551FE">
      <w:pPr>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002E46A8"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INTRODUCTION   </w:t>
      </w:r>
    </w:p>
    <w:p w14:paraId="07BAF8CE" w14:textId="77777777" w:rsidR="00152F0A" w:rsidRPr="005551FE" w:rsidRDefault="00152F0A" w:rsidP="005551FE">
      <w:pPr>
        <w:jc w:val="center"/>
        <w:rPr>
          <w:rFonts w:ascii="Times New Roman" w:hAnsi="Times New Roman" w:cs="Times New Roman"/>
          <w:b/>
          <w:bCs/>
        </w:rPr>
      </w:pPr>
    </w:p>
    <w:p w14:paraId="6781A526" w14:textId="2B584089" w:rsidR="0027524A" w:rsidRPr="005551FE" w:rsidRDefault="002E46A8" w:rsidP="005551FE">
      <w:pPr>
        <w:rPr>
          <w:rFonts w:ascii="Times New Roman" w:hAnsi="Times New Roman" w:cs="Times New Roman"/>
          <w:b/>
          <w:bCs/>
        </w:rPr>
      </w:pPr>
      <w:r w:rsidRPr="005551FE">
        <w:rPr>
          <w:rFonts w:ascii="Times New Roman" w:hAnsi="Times New Roman" w:cs="Times New Roman"/>
          <w:b/>
          <w:bCs/>
        </w:rPr>
        <w:t xml:space="preserve">                  </w:t>
      </w:r>
      <w:r w:rsidRPr="005551FE">
        <w:rPr>
          <w:rFonts w:ascii="Times New Roman" w:hAnsi="Times New Roman" w:cs="Times New Roman"/>
          <w:noProof/>
        </w:rPr>
        <w:drawing>
          <wp:inline distT="0" distB="0" distL="0" distR="0" wp14:anchorId="45A3DC4C" wp14:editId="3A4732AA">
            <wp:extent cx="4448553" cy="2996119"/>
            <wp:effectExtent l="0" t="0" r="0" b="0"/>
            <wp:docPr id="616122340" name="Picture 616122340" descr="A white background with word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22340" name="Picture 2" descr="A white background with words in the midd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1454" cy="3018278"/>
                    </a:xfrm>
                    <a:prstGeom prst="rect">
                      <a:avLst/>
                    </a:prstGeom>
                    <a:noFill/>
                    <a:ln>
                      <a:noFill/>
                    </a:ln>
                  </pic:spPr>
                </pic:pic>
              </a:graphicData>
            </a:graphic>
          </wp:inline>
        </w:drawing>
      </w:r>
    </w:p>
    <w:p w14:paraId="6D85FEC0" w14:textId="488AFA32" w:rsidR="00070F27" w:rsidRPr="005551FE" w:rsidRDefault="00070F27" w:rsidP="005551FE">
      <w:pPr>
        <w:jc w:val="both"/>
        <w:rPr>
          <w:rFonts w:ascii="Times New Roman" w:hAnsi="Times New Roman" w:cs="Times New Roman"/>
        </w:rPr>
      </w:pPr>
    </w:p>
    <w:p w14:paraId="2B37A341" w14:textId="77777777" w:rsidR="007A7451" w:rsidRPr="005551FE" w:rsidRDefault="007A7451" w:rsidP="005551FE">
      <w:pPr>
        <w:spacing w:after="160"/>
        <w:jc w:val="both"/>
        <w:rPr>
          <w:rFonts w:ascii="Times New Roman" w:hAnsi="Times New Roman" w:cs="Times New Roman"/>
          <w:kern w:val="2"/>
          <w14:ligatures w14:val="standardContextual"/>
        </w:rPr>
      </w:pP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has gained immense popularity online and has quickly amassed 100 million monthly active users in just 2 months, surpassing other major platforms. Developed by </w:t>
      </w:r>
      <w:proofErr w:type="spellStart"/>
      <w:r w:rsidRPr="005551FE">
        <w:rPr>
          <w:rFonts w:ascii="Times New Roman" w:hAnsi="Times New Roman" w:cs="Times New Roman"/>
          <w:kern w:val="2"/>
          <w14:ligatures w14:val="standardContextual"/>
        </w:rPr>
        <w:t>OpenAI</w:t>
      </w:r>
      <w:proofErr w:type="spellEnd"/>
      <w:r w:rsidRPr="005551FE">
        <w:rPr>
          <w:rFonts w:ascii="Times New Roman" w:hAnsi="Times New Roman" w:cs="Times New Roman"/>
          <w:kern w:val="2"/>
          <w14:ligatures w14:val="standardContextual"/>
        </w:rPr>
        <w:t xml:space="preserve">,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is a powerful language model that functions as a chatbot, generating realistic text for various purposes such as academic writing, language translations, and coding. It has the potential to transform various fields and increase human productivity by automating repetitive tasks. However,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has limitations and challenges that need to be addressed.</w:t>
      </w:r>
    </w:p>
    <w:p w14:paraId="107EB624" w14:textId="77777777" w:rsidR="007A7451" w:rsidRPr="005551FE" w:rsidRDefault="007A7451"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 xml:space="preserve">Despite the widespread discussions surrounding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there is limited research on public attitudes towards it. Our study aims to fill this gap by analyzing sentiments expressed in tweets </w:t>
      </w:r>
      <w:r w:rsidRPr="005551FE">
        <w:rPr>
          <w:rFonts w:ascii="Times New Roman" w:hAnsi="Times New Roman" w:cs="Times New Roman"/>
          <w:kern w:val="2"/>
          <w14:ligatures w14:val="standardContextual"/>
        </w:rPr>
        <w:lastRenderedPageBreak/>
        <w:t xml:space="preserve">related to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and identifying the main topics discussed. We will also explore how people from different professions perceive and discuss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By conducting sentiment analysis, topic modeling, and analyzing tweets based on occupations, we aim to gain a comprehensive understanding of people's opinions and attitudes towards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w:t>
      </w:r>
    </w:p>
    <w:p w14:paraId="6CEA0E98" w14:textId="48FD9A8C" w:rsidR="00CB0E7E" w:rsidRPr="005551FE" w:rsidRDefault="007A7451"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 xml:space="preserve">Basically, our study will delve into the sentiment, topics, and occupational perspectives found in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-related tweets. This analysis will provide a more nuanced understanding of public attitudes towards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and shed light on the diverse discussions and perspectives surrounding this powerful language model.</w:t>
      </w:r>
    </w:p>
    <w:p w14:paraId="7DBD1B7B" w14:textId="1C8698BA" w:rsidR="00070F27" w:rsidRPr="005551FE" w:rsidRDefault="00F63679" w:rsidP="0028552B">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4.   </w:t>
      </w:r>
      <w:r w:rsidR="00070F27"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w:t>
      </w:r>
    </w:p>
    <w:p w14:paraId="06D8A06E" w14:textId="01DF881C" w:rsidR="000428B1" w:rsidRPr="005551FE" w:rsidRDefault="002E46A8" w:rsidP="005551FE">
      <w:pPr>
        <w:jc w:val="both"/>
        <w:rPr>
          <w:rFonts w:ascii="Times New Roman" w:hAnsi="Times New Roman" w:cs="Times New Roman"/>
        </w:rPr>
      </w:pPr>
      <w:r w:rsidRPr="005551FE">
        <w:rPr>
          <w:rFonts w:ascii="Times New Roman" w:hAnsi="Times New Roman" w:cs="Times New Roman"/>
        </w:rPr>
        <w:t xml:space="preserve">By employing a combination of methodologies, examine tweets posted between April 2023 and May 2023 that discuss </w:t>
      </w:r>
      <w:proofErr w:type="spellStart"/>
      <w:r w:rsidRPr="005551FE">
        <w:rPr>
          <w:rFonts w:ascii="Times New Roman" w:hAnsi="Times New Roman" w:cs="Times New Roman"/>
        </w:rPr>
        <w:t>ChatGPT</w:t>
      </w:r>
      <w:proofErr w:type="spellEnd"/>
      <w:r w:rsidRPr="005551FE">
        <w:rPr>
          <w:rFonts w:ascii="Times New Roman" w:hAnsi="Times New Roman" w:cs="Times New Roman"/>
        </w:rPr>
        <w:t xml:space="preserve"> and encompass a wide range of unstructured viewpoints. Explore the prevailing themes and sentiments within these discussions while also investigating the perspectives of early </w:t>
      </w:r>
      <w:proofErr w:type="spellStart"/>
      <w:r w:rsidRPr="005551FE">
        <w:rPr>
          <w:rFonts w:ascii="Times New Roman" w:hAnsi="Times New Roman" w:cs="Times New Roman"/>
        </w:rPr>
        <w:t>ChatGPT</w:t>
      </w:r>
      <w:proofErr w:type="spellEnd"/>
      <w:r w:rsidRPr="005551FE">
        <w:rPr>
          <w:rFonts w:ascii="Times New Roman" w:hAnsi="Times New Roman" w:cs="Times New Roman"/>
        </w:rPr>
        <w:t xml:space="preserve"> users. Through this process</w:t>
      </w:r>
      <w:r w:rsidR="00E2569E">
        <w:rPr>
          <w:rFonts w:ascii="Times New Roman" w:hAnsi="Times New Roman" w:cs="Times New Roman"/>
        </w:rPr>
        <w:t>, our main goal is to see how end to end machine learning project looks like and difficulty in production. As to train complex model, we need computational capability and building one in house would be costly matter. Therefore, cloud platform can make our life easier in building end to end pipeline.</w:t>
      </w:r>
    </w:p>
    <w:p w14:paraId="449197A3" w14:textId="77777777" w:rsidR="002E46A8" w:rsidRPr="005551FE" w:rsidRDefault="002E46A8" w:rsidP="005551FE">
      <w:pPr>
        <w:jc w:val="both"/>
        <w:rPr>
          <w:rFonts w:ascii="Times New Roman" w:hAnsi="Times New Roman" w:cs="Times New Roman"/>
          <w:b/>
        </w:rPr>
      </w:pPr>
    </w:p>
    <w:p w14:paraId="2828BD01" w14:textId="7F290752" w:rsidR="00C3539E" w:rsidRPr="005551FE" w:rsidRDefault="006E1985"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   OVERVIEW OF SENTIMENT ANALYSIS:</w:t>
      </w:r>
    </w:p>
    <w:p w14:paraId="103A9CF0" w14:textId="77777777" w:rsidR="002E46A8" w:rsidRPr="005551FE" w:rsidRDefault="002E46A8" w:rsidP="005551FE">
      <w:pPr>
        <w:jc w:val="both"/>
        <w:rPr>
          <w:rFonts w:ascii="Times New Roman" w:hAnsi="Times New Roman" w:cs="Times New Roman"/>
        </w:rPr>
      </w:pPr>
      <w:r w:rsidRPr="005551FE">
        <w:rPr>
          <w:rFonts w:ascii="Times New Roman" w:hAnsi="Times New Roman" w:cs="Times New Roman"/>
        </w:rPr>
        <w:t>Sentiment analysis is a natural language processing (NLP) technique that aims to understand the sentiment or emotional tone expressed in a piece of text. Its primary goal is to categorize the text as positive, negative, or neutral based on the emotions conveyed by the words used. This technology has become increasingly important as text data continues to grow exponentially, especially on social media platforms and in customer interactions.</w:t>
      </w:r>
    </w:p>
    <w:p w14:paraId="33A34F2C" w14:textId="77777777" w:rsidR="002E46A8" w:rsidRPr="005551FE" w:rsidRDefault="002E46A8" w:rsidP="005551FE">
      <w:pPr>
        <w:jc w:val="both"/>
        <w:rPr>
          <w:rFonts w:ascii="Times New Roman" w:hAnsi="Times New Roman" w:cs="Times New Roman"/>
        </w:rPr>
      </w:pPr>
    </w:p>
    <w:p w14:paraId="1B21165D" w14:textId="67C8B0A0" w:rsidR="002E46A8" w:rsidRPr="005551FE" w:rsidRDefault="00F63679"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6.   </w:t>
      </w:r>
      <w:r w:rsidR="006E1985"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PROCESS OF SENTIMENT ANALYSIS INVOLVES SEVERAL KEY STEPS:</w:t>
      </w:r>
    </w:p>
    <w:p w14:paraId="106168A6" w14:textId="77777777" w:rsidR="002E46A8" w:rsidRPr="005551FE" w:rsidRDefault="002E46A8">
      <w:pPr>
        <w:pStyle w:val="ListParagraph"/>
        <w:numPr>
          <w:ilvl w:val="0"/>
          <w:numId w:val="19"/>
        </w:num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Preprocessing:</w:t>
      </w:r>
      <w:r w:rsidRPr="005551FE">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551FE">
        <w:rPr>
          <w:rFonts w:ascii="Times New Roman" w:hAnsi="Times New Roman" w:cs="Times New Roman"/>
        </w:rPr>
        <w:t>This step involves cleaning and preparing the text data for analysis. It may include tasks like removing punctuation, converting all text to lowercase, handling contractions, and eliminating stop words (commonly used words with little semantic meaning).</w:t>
      </w:r>
    </w:p>
    <w:p w14:paraId="68D1E5BE" w14:textId="77777777" w:rsidR="002E46A8" w:rsidRPr="005551FE" w:rsidRDefault="002E46A8">
      <w:pPr>
        <w:pStyle w:val="ListParagraph"/>
        <w:numPr>
          <w:ilvl w:val="0"/>
          <w:numId w:val="20"/>
        </w:num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Feature Extraction:</w:t>
      </w:r>
      <w:r w:rsidRPr="005551FE">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551FE">
        <w:rPr>
          <w:rFonts w:ascii="Times New Roman" w:hAnsi="Times New Roman" w:cs="Times New Roman"/>
        </w:rPr>
        <w:t>In this step, relevant features or characteristics are extracted from the preprocessed text. These features could be individual words, word combinations (n-grams), or other linguistic elements that can be used to represent the sentiment of the text.</w:t>
      </w:r>
    </w:p>
    <w:p w14:paraId="3AF5330B" w14:textId="77777777" w:rsidR="002E46A8" w:rsidRPr="005551FE" w:rsidRDefault="002E46A8">
      <w:pPr>
        <w:pStyle w:val="ListParagraph"/>
        <w:numPr>
          <w:ilvl w:val="0"/>
          <w:numId w:val="21"/>
        </w:num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Sentiment Classification</w:t>
      </w:r>
      <w:r w:rsidRPr="005551FE">
        <w:rPr>
          <w:rFonts w:ascii="Times New Roman" w:hAnsi="Times New Roman" w:cs="Times New Roman"/>
          <w:b/>
        </w:rPr>
        <w:t>:</w:t>
      </w:r>
      <w:r w:rsidRPr="005551FE">
        <w:rPr>
          <w:rFonts w:ascii="Times New Roman" w:hAnsi="Times New Roman" w:cs="Times New Roman"/>
        </w:rPr>
        <w:t xml:space="preserve"> The extracted features are then used to classify the sentiment of the text. There are different approaches for this classification, ranging from simple rule-based methods to more sophisticated machine learning algorithms.</w:t>
      </w:r>
    </w:p>
    <w:p w14:paraId="7146B624" w14:textId="77777777" w:rsidR="002E46A8" w:rsidRPr="005551FE" w:rsidRDefault="002E46A8">
      <w:pPr>
        <w:pStyle w:val="ListParagraph"/>
        <w:numPr>
          <w:ilvl w:val="0"/>
          <w:numId w:val="22"/>
        </w:num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Evaluation:</w:t>
      </w:r>
      <w:r w:rsidRPr="005551FE">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551FE">
        <w:rPr>
          <w:rFonts w:ascii="Times New Roman" w:hAnsi="Times New Roman" w:cs="Times New Roman"/>
        </w:rPr>
        <w:t>After sentiment classification, the accuracy and effectiveness of the sentiment analysis model are evaluated. This step helps ensure the model's performance and identify areas for improvement.</w:t>
      </w:r>
    </w:p>
    <w:p w14:paraId="6B3381B0" w14:textId="77777777" w:rsidR="00724B5C" w:rsidRPr="005551FE" w:rsidRDefault="00724B5C" w:rsidP="005551FE">
      <w:pPr>
        <w:jc w:val="both"/>
        <w:rPr>
          <w:rFonts w:ascii="Times New Roman" w:hAnsi="Times New Roman" w:cs="Times New Roman"/>
        </w:rPr>
      </w:pPr>
    </w:p>
    <w:p w14:paraId="104912A0" w14:textId="77777777" w:rsidR="0028552B" w:rsidRDefault="0028552B" w:rsidP="005551FE">
      <w:pPr>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BEAC0A" w14:textId="640AE03B" w:rsidR="00724B5C" w:rsidRPr="005551FE" w:rsidRDefault="006E1985" w:rsidP="005551FE">
      <w:pPr>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7. VARIOUS TECHNIQUES ARE EMPLOYED IN SENTIMENT ANALYSIS:</w:t>
      </w:r>
    </w:p>
    <w:p w14:paraId="66EC41FD" w14:textId="69DFAB62" w:rsidR="002E46A8" w:rsidRPr="005551FE" w:rsidRDefault="002E46A8" w:rsidP="005551FE">
      <w:p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Rule-based methods</w:t>
      </w:r>
      <w:r w:rsidRPr="005551FE">
        <w:rPr>
          <w:rFonts w:ascii="Times New Roman" w:hAnsi="Times New Roman" w:cs="Times New Roman"/>
          <w:b/>
        </w:rPr>
        <w:t>:</w:t>
      </w:r>
      <w:r w:rsidRPr="005551FE">
        <w:rPr>
          <w:rFonts w:ascii="Times New Roman" w:hAnsi="Times New Roman" w:cs="Times New Roman"/>
        </w:rPr>
        <w:t xml:space="preserve"> These methods use predefined rules and patterns to determine sentiment. For example, specific words or phrases may be assigned positive or negative scores, and the overall sentiment is computed based on these scores.</w:t>
      </w:r>
    </w:p>
    <w:p w14:paraId="40DA4DFB" w14:textId="6328BBFE" w:rsidR="002E46A8" w:rsidRPr="005551FE" w:rsidRDefault="002E46A8" w:rsidP="005551FE">
      <w:p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 Lexicon-based methods</w:t>
      </w:r>
      <w:r w:rsidRPr="005551FE">
        <w:rPr>
          <w:rFonts w:ascii="Times New Roman" w:hAnsi="Times New Roman" w:cs="Times New Roman"/>
          <w:b/>
        </w:rPr>
        <w:t>:</w:t>
      </w:r>
      <w:r w:rsidRPr="005551FE">
        <w:rPr>
          <w:rFonts w:ascii="Times New Roman" w:hAnsi="Times New Roman" w:cs="Times New Roman"/>
        </w:rPr>
        <w:t xml:space="preserve"> Lexicons are dictionaries that contain words with associated sentiment scores. These methods involve looking up the sentiment scores of words in the text and aggregating them to determine the overall sentiment.</w:t>
      </w:r>
    </w:p>
    <w:p w14:paraId="0423FE28" w14:textId="759FA61F" w:rsidR="002E46A8" w:rsidRPr="005551FE" w:rsidRDefault="002E46A8" w:rsidP="005551FE">
      <w:p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Machine learning methods</w:t>
      </w:r>
      <w:r w:rsidRPr="005551FE">
        <w:rPr>
          <w:rFonts w:ascii="Times New Roman" w:hAnsi="Times New Roman" w:cs="Times New Roman"/>
          <w:b/>
        </w:rPr>
        <w:t>:</w:t>
      </w:r>
      <w:r w:rsidRPr="005551FE">
        <w:rPr>
          <w:rFonts w:ascii="Times New Roman" w:hAnsi="Times New Roman" w:cs="Times New Roman"/>
        </w:rPr>
        <w:t xml:space="preserve"> Machine learning models are trained on labeled data, where each text sample is associated with its sentiment category. These models learn to generalize patterns from the training data and make predictions on new, unseen data</w:t>
      </w:r>
      <w:r w:rsidR="00055697" w:rsidRPr="005551FE">
        <w:rPr>
          <w:rFonts w:ascii="Times New Roman" w:hAnsi="Times New Roman" w:cs="Times New Roman"/>
        </w:rPr>
        <w:t>.</w:t>
      </w:r>
    </w:p>
    <w:p w14:paraId="5800C3DD" w14:textId="77777777" w:rsidR="003A6A7E" w:rsidRPr="005551FE" w:rsidRDefault="003A6A7E" w:rsidP="005551FE">
      <w:pPr>
        <w:jc w:val="both"/>
        <w:rPr>
          <w:rFonts w:ascii="Times New Roman" w:hAnsi="Times New Roman" w:cs="Times New Roman"/>
        </w:rPr>
      </w:pPr>
    </w:p>
    <w:p w14:paraId="37EF4659" w14:textId="192CCF95" w:rsidR="002E46A8" w:rsidRPr="005551FE" w:rsidRDefault="006E1985"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   THE APPLICATIONS OF SENTIMENT ANALYSIS ARE DIVERSE</w:t>
      </w:r>
      <w:r w:rsidRPr="005551FE">
        <w:rPr>
          <w:rFonts w:ascii="Times New Roman" w:hAnsi="Times New Roman" w:cs="Times New Roman"/>
          <w:b/>
        </w:rPr>
        <w:t>:</w:t>
      </w:r>
    </w:p>
    <w:p w14:paraId="716A8C69" w14:textId="77777777" w:rsidR="002E46A8" w:rsidRPr="005551FE" w:rsidRDefault="002E46A8">
      <w:pPr>
        <w:pStyle w:val="ListParagraph"/>
        <w:numPr>
          <w:ilvl w:val="0"/>
          <w:numId w:val="22"/>
        </w:num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Social Media Analysis:</w:t>
      </w:r>
      <w:r w:rsidRPr="005551FE">
        <w:rPr>
          <w:rFonts w:ascii="Times New Roman" w:hAnsi="Times New Roman" w:cs="Times New Roman"/>
        </w:rPr>
        <w:t xml:space="preserve"> Companies use sentiment analysis to monitor their brand reputation and understand how customers perceive their products or services on social media platforms.</w:t>
      </w:r>
    </w:p>
    <w:p w14:paraId="60F53168" w14:textId="77777777" w:rsidR="002E46A8" w:rsidRPr="005551FE" w:rsidRDefault="002E46A8">
      <w:pPr>
        <w:pStyle w:val="ListParagraph"/>
        <w:numPr>
          <w:ilvl w:val="0"/>
          <w:numId w:val="23"/>
        </w:num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Market Research</w:t>
      </w:r>
      <w:r w:rsidRPr="005551FE">
        <w:rPr>
          <w:rFonts w:ascii="Times New Roman" w:hAnsi="Times New Roman" w:cs="Times New Roman"/>
          <w:b/>
        </w:rPr>
        <w:t>:</w:t>
      </w:r>
      <w:r w:rsidRPr="005551FE">
        <w:rPr>
          <w:rFonts w:ascii="Times New Roman" w:hAnsi="Times New Roman" w:cs="Times New Roman"/>
        </w:rPr>
        <w:t xml:space="preserve"> Sentiment analysis helps businesses gauge customer opinions about products and competitors, providing valuable insights for marketing strategies.</w:t>
      </w:r>
    </w:p>
    <w:p w14:paraId="64E22C0E" w14:textId="77777777" w:rsidR="002E46A8" w:rsidRPr="005551FE" w:rsidRDefault="002E46A8">
      <w:pPr>
        <w:pStyle w:val="ListParagraph"/>
        <w:numPr>
          <w:ilvl w:val="0"/>
          <w:numId w:val="24"/>
        </w:num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Customer Support:</w:t>
      </w:r>
      <w:r w:rsidRPr="005551FE">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551FE">
        <w:rPr>
          <w:rFonts w:ascii="Times New Roman" w:hAnsi="Times New Roman" w:cs="Times New Roman"/>
        </w:rPr>
        <w:t>Sentiment analysis can be used to automatically categorize customer feedback and identify areas of concern or dissatisfaction, enabling timely responses to customer issues.</w:t>
      </w:r>
    </w:p>
    <w:p w14:paraId="7B61E725" w14:textId="17949D33" w:rsidR="002E46A8" w:rsidRPr="005551FE" w:rsidRDefault="002E46A8">
      <w:pPr>
        <w:pStyle w:val="ListParagraph"/>
        <w:numPr>
          <w:ilvl w:val="0"/>
          <w:numId w:val="25"/>
        </w:num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Brand Monitoring:</w:t>
      </w:r>
      <w:r w:rsidRPr="005551FE">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551FE">
        <w:rPr>
          <w:rFonts w:ascii="Times New Roman" w:hAnsi="Times New Roman" w:cs="Times New Roman"/>
        </w:rPr>
        <w:t>Organizations track mentions of their brand in online discussions and reviews to assess public sentiment and address any negative publicity promptly.</w:t>
      </w:r>
    </w:p>
    <w:p w14:paraId="75ED602A" w14:textId="77777777" w:rsidR="002E46A8" w:rsidRPr="005551FE" w:rsidRDefault="002E46A8">
      <w:pPr>
        <w:pStyle w:val="ListParagraph"/>
        <w:numPr>
          <w:ilvl w:val="0"/>
          <w:numId w:val="26"/>
        </w:numPr>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Political Analysis</w:t>
      </w:r>
      <w:r w:rsidRPr="005551FE">
        <w:rPr>
          <w:rFonts w:ascii="Times New Roman" w:hAnsi="Times New Roman" w:cs="Times New Roman"/>
          <w:b/>
        </w:rPr>
        <w:t>:</w:t>
      </w:r>
      <w:r w:rsidRPr="005551FE">
        <w:rPr>
          <w:rFonts w:ascii="Times New Roman" w:hAnsi="Times New Roman" w:cs="Times New Roman"/>
        </w:rPr>
        <w:t xml:space="preserve"> Sentiment analysis is used in political contexts to understand public opinions on political candidates, policies, and events.</w:t>
      </w:r>
    </w:p>
    <w:p w14:paraId="2E8F107D" w14:textId="77777777" w:rsidR="002E46A8" w:rsidRPr="005551FE" w:rsidRDefault="002E46A8" w:rsidP="005551FE">
      <w:pPr>
        <w:jc w:val="both"/>
        <w:rPr>
          <w:rFonts w:ascii="Times New Roman" w:hAnsi="Times New Roman" w:cs="Times New Roman"/>
        </w:rPr>
      </w:pPr>
    </w:p>
    <w:p w14:paraId="50C5F557" w14:textId="3B5F7CF4" w:rsidR="00745D7B" w:rsidRPr="005551FE" w:rsidRDefault="002E46A8" w:rsidP="005551FE">
      <w:pPr>
        <w:jc w:val="both"/>
        <w:rPr>
          <w:rFonts w:ascii="Times New Roman" w:hAnsi="Times New Roman" w:cs="Times New Roman"/>
        </w:rPr>
      </w:pPr>
      <w:r w:rsidRPr="005551FE">
        <w:rPr>
          <w:rFonts w:ascii="Times New Roman" w:hAnsi="Times New Roman" w:cs="Times New Roman"/>
        </w:rPr>
        <w:t>Overall, sentiment analysis plays a crucial role in decision-making by providing actionable insights into public sentiment. It enables businesses and organizations to better understand their audience, improve products and services, and enhance customer experiences</w:t>
      </w:r>
      <w:r w:rsidR="00701E2E" w:rsidRPr="005551FE">
        <w:rPr>
          <w:rFonts w:ascii="Times New Roman" w:hAnsi="Times New Roman" w:cs="Times New Roman"/>
        </w:rPr>
        <w:t>.</w:t>
      </w:r>
    </w:p>
    <w:p w14:paraId="6FACBCE0" w14:textId="77777777" w:rsidR="006E1985" w:rsidRPr="005551FE" w:rsidRDefault="006E1985" w:rsidP="005551FE">
      <w:pPr>
        <w:jc w:val="both"/>
        <w:rPr>
          <w:rFonts w:ascii="Times New Roman" w:hAnsi="Times New Roman" w:cs="Times New Roman"/>
        </w:rPr>
      </w:pPr>
    </w:p>
    <w:p w14:paraId="44226ACE" w14:textId="77777777" w:rsidR="00AA1B5D" w:rsidRDefault="00AA1B5D" w:rsidP="005551FE">
      <w:pPr>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3ADE06" w14:textId="77777777" w:rsidR="00AA1B5D" w:rsidRDefault="00AA1B5D" w:rsidP="005551FE">
      <w:pPr>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4835EB" w14:textId="77777777" w:rsidR="00AA1B5D" w:rsidRDefault="00AA1B5D" w:rsidP="005551FE">
      <w:pPr>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396CE2" w14:textId="77777777" w:rsidR="00AA1B5D" w:rsidRDefault="00AA1B5D" w:rsidP="005551FE">
      <w:pPr>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E112E1" w14:textId="77777777" w:rsidR="00AA1B5D" w:rsidRDefault="00AA1B5D" w:rsidP="005551FE">
      <w:pPr>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F45836" w14:textId="77777777" w:rsidR="00AA1B5D" w:rsidRDefault="00AA1B5D" w:rsidP="005551FE">
      <w:pPr>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8233FF" w14:textId="77777777" w:rsidR="00AA1B5D" w:rsidRDefault="00AA1B5D" w:rsidP="005551FE">
      <w:pPr>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8DC23D" w14:textId="77777777" w:rsidR="00AA1B5D" w:rsidRDefault="00AA1B5D" w:rsidP="005551FE">
      <w:pPr>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A3EE62" w14:textId="77777777" w:rsidR="00AA1B5D" w:rsidRDefault="00AA1B5D" w:rsidP="005551FE">
      <w:pPr>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65155A" w14:textId="5A6187CF" w:rsidR="00724B5C" w:rsidRPr="005551FE" w:rsidRDefault="006E1985" w:rsidP="005551FE">
      <w:pPr>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9.     </w:t>
      </w: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FOLLOWING RESEARCH QUESTIONS WILL BE ANSWERED DURING THIS ANALYSIS:</w:t>
      </w:r>
    </w:p>
    <w:p w14:paraId="446CD5E8" w14:textId="61DAC283" w:rsidR="007F05B1" w:rsidRPr="005551FE" w:rsidRDefault="007F05B1"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1.</w:t>
      </w:r>
      <w:r w:rsidR="00BD6D3E" w:rsidRPr="005551FE">
        <w:rPr>
          <w:rFonts w:ascii="Times New Roman" w:hAnsi="Times New Roman" w:cs="Times New Roman"/>
          <w:kern w:val="2"/>
          <w14:ligatures w14:val="standardContextual"/>
        </w:rPr>
        <w:t xml:space="preserve"> </w:t>
      </w:r>
      <w:r w:rsidRPr="005551FE">
        <w:rPr>
          <w:rFonts w:ascii="Times New Roman" w:hAnsi="Times New Roman" w:cs="Times New Roman"/>
          <w:kern w:val="2"/>
          <w14:ligatures w14:val="standardContextual"/>
        </w:rPr>
        <w:t>How can we extract and transform Twitter data using an ETL pipeline to gain valuable insights into customer opinions and engagement?</w:t>
      </w:r>
    </w:p>
    <w:p w14:paraId="1E56F036" w14:textId="77777777" w:rsidR="007F05B1" w:rsidRPr="005551FE" w:rsidRDefault="007F05B1"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2. What are the distribution patterns of likes, retweets, and replies in our Twitter data, and how can we leverage this information to understand customer engagement levels?</w:t>
      </w:r>
    </w:p>
    <w:p w14:paraId="084A13AC" w14:textId="77777777" w:rsidR="007F05B1" w:rsidRPr="005551FE" w:rsidRDefault="007F05B1"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3. How can we preprocess and extract meaningful features from Twitter data to uncover key trends, topics, or sentiments discussed by our customers?</w:t>
      </w:r>
    </w:p>
    <w:p w14:paraId="1CE16EF9" w14:textId="77777777" w:rsidR="007F05B1" w:rsidRPr="005551FE" w:rsidRDefault="007F05B1"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4. What are the important words and phrases that stand out in the Twitter data, and how can we utilize NLP methods like TF-IDF and bag of words to highlight and analyze them?</w:t>
      </w:r>
    </w:p>
    <w:p w14:paraId="00FBA719" w14:textId="69D2B20B" w:rsidR="007611E7" w:rsidRDefault="007F05B1"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 xml:space="preserve">5. How can we leverage machine learning algorithms </w:t>
      </w:r>
      <w:r w:rsidR="00E133C8">
        <w:rPr>
          <w:rFonts w:ascii="Times New Roman" w:hAnsi="Times New Roman" w:cs="Times New Roman"/>
          <w:kern w:val="2"/>
          <w14:ligatures w14:val="standardContextual"/>
        </w:rPr>
        <w:t>neural network</w:t>
      </w:r>
      <w:r w:rsidRPr="005551FE">
        <w:rPr>
          <w:rFonts w:ascii="Times New Roman" w:hAnsi="Times New Roman" w:cs="Times New Roman"/>
          <w:kern w:val="2"/>
          <w14:ligatures w14:val="standardContextual"/>
        </w:rPr>
        <w:t xml:space="preserve"> to predict the sentiment of text data in tweets and gain insights into customer sentiment on a larger scale?</w:t>
      </w:r>
    </w:p>
    <w:p w14:paraId="49909456" w14:textId="5FBAAE62" w:rsidR="006E1985" w:rsidRPr="005551FE" w:rsidRDefault="00E133C8" w:rsidP="005551FE">
      <w:pPr>
        <w:spacing w:after="160"/>
        <w:jc w:val="both"/>
        <w:rPr>
          <w:rFonts w:ascii="Times New Roman" w:hAnsi="Times New Roman" w:cs="Times New Roman"/>
          <w:kern w:val="2"/>
          <w14:ligatures w14:val="standardContextual"/>
        </w:rPr>
      </w:pPr>
      <w:r>
        <w:rPr>
          <w:rFonts w:ascii="Times New Roman" w:hAnsi="Times New Roman" w:cs="Times New Roman"/>
          <w:kern w:val="2"/>
          <w14:ligatures w14:val="standardContextual"/>
        </w:rPr>
        <w:t xml:space="preserve">6. How to make use of cloud </w:t>
      </w:r>
      <w:r w:rsidR="00C3539E">
        <w:rPr>
          <w:rFonts w:ascii="Times New Roman" w:hAnsi="Times New Roman" w:cs="Times New Roman"/>
          <w:kern w:val="2"/>
          <w14:ligatures w14:val="standardContextual"/>
        </w:rPr>
        <w:t>platforms (</w:t>
      </w:r>
      <w:r>
        <w:rPr>
          <w:rFonts w:ascii="Times New Roman" w:hAnsi="Times New Roman" w:cs="Times New Roman"/>
          <w:kern w:val="2"/>
          <w14:ligatures w14:val="standardContextual"/>
        </w:rPr>
        <w:t xml:space="preserve">AWS cloud in this case) for model deployment and making </w:t>
      </w:r>
      <w:r w:rsidR="00AA1B5D">
        <w:rPr>
          <w:rFonts w:ascii="Times New Roman" w:hAnsi="Times New Roman" w:cs="Times New Roman"/>
          <w:kern w:val="2"/>
          <w14:ligatures w14:val="standardContextual"/>
        </w:rPr>
        <w:t>product</w:t>
      </w:r>
      <w:r>
        <w:rPr>
          <w:rFonts w:ascii="Times New Roman" w:hAnsi="Times New Roman" w:cs="Times New Roman"/>
          <w:kern w:val="2"/>
          <w14:ligatures w14:val="standardContextual"/>
        </w:rPr>
        <w:t xml:space="preserve"> live to customer using REST API</w:t>
      </w:r>
    </w:p>
    <w:p w14:paraId="3B39CE0B" w14:textId="7B73CFFA" w:rsidR="00815148" w:rsidRPr="005551FE" w:rsidRDefault="006E1985" w:rsidP="005551FE">
      <w:pPr>
        <w:spacing w:after="160"/>
        <w:jc w:val="both"/>
        <w:rPr>
          <w:rFonts w:ascii="Times New Roman" w:hAnsi="Times New Roman" w:cs="Times New Roman"/>
          <w:b/>
          <w:bCs/>
          <w:kern w:val="2"/>
          <w14:ligatures w14:val="standardContextual"/>
        </w:rPr>
      </w:pPr>
      <w:r w:rsidRPr="005551FE">
        <w:rPr>
          <w:rFonts w:ascii="Times New Roman" w:hAnsi="Times New Roman" w:cs="Times New Roman"/>
          <w:b/>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10.     METHODOLOGY:</w:t>
      </w:r>
    </w:p>
    <w:p w14:paraId="48E93503" w14:textId="35A39294" w:rsidR="007611E7" w:rsidRDefault="00815148"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 xml:space="preserve">                                 </w:t>
      </w:r>
      <w:r w:rsidR="004F7A27" w:rsidRPr="005551FE">
        <w:rPr>
          <w:rFonts w:ascii="Times New Roman" w:hAnsi="Times New Roman" w:cs="Times New Roman"/>
          <w:noProof/>
        </w:rPr>
        <w:drawing>
          <wp:inline distT="0" distB="0" distL="0" distR="0" wp14:anchorId="793E29B9" wp14:editId="07C31BB2">
            <wp:extent cx="4781913" cy="3550285"/>
            <wp:effectExtent l="0" t="12700" r="19050" b="5715"/>
            <wp:docPr id="788670018" name="Diagram 1">
              <a:extLst xmlns:a="http://schemas.openxmlformats.org/drawingml/2006/main">
                <a:ext uri="{FF2B5EF4-FFF2-40B4-BE49-F238E27FC236}">
                  <a16:creationId xmlns:a16="http://schemas.microsoft.com/office/drawing/2014/main" id="{E80B86B4-3BEE-4CB4-E97E-63CD25AEA6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6B6B49A2" w14:textId="25FEE5CF" w:rsidR="00815148" w:rsidRDefault="007611E7" w:rsidP="00AA1B5D">
      <w:pPr>
        <w:spacing w:after="160"/>
        <w:jc w:val="center"/>
        <w:rPr>
          <w:rFonts w:ascii="Times New Roman" w:hAnsi="Times New Roman" w:cs="Times New Roman"/>
          <w:i/>
          <w:iCs/>
          <w:kern w:val="2"/>
          <w14:ligatures w14:val="standardContextual"/>
        </w:rPr>
      </w:pPr>
      <w:r w:rsidRPr="005551FE">
        <w:rPr>
          <w:rFonts w:ascii="Times New Roman" w:hAnsi="Times New Roman" w:cs="Times New Roman"/>
          <w:i/>
          <w:iCs/>
          <w:kern w:val="2"/>
          <w14:ligatures w14:val="standardContextual"/>
        </w:rPr>
        <w:t>Figure</w:t>
      </w:r>
      <w:r w:rsidR="006F39C3" w:rsidRPr="005551FE">
        <w:rPr>
          <w:rFonts w:ascii="Times New Roman" w:hAnsi="Times New Roman" w:cs="Times New Roman"/>
          <w:i/>
          <w:iCs/>
          <w:kern w:val="2"/>
          <w14:ligatures w14:val="standardContextual"/>
        </w:rPr>
        <w:t xml:space="preserve"> </w:t>
      </w:r>
      <w:r w:rsidR="00D80253" w:rsidRPr="005551FE">
        <w:rPr>
          <w:rFonts w:ascii="Times New Roman" w:hAnsi="Times New Roman" w:cs="Times New Roman"/>
          <w:i/>
          <w:iCs/>
          <w:kern w:val="2"/>
          <w14:ligatures w14:val="standardContextual"/>
        </w:rPr>
        <w:t>3</w:t>
      </w:r>
      <w:r w:rsidRPr="005551FE">
        <w:rPr>
          <w:rFonts w:ascii="Times New Roman" w:hAnsi="Times New Roman" w:cs="Times New Roman"/>
          <w:i/>
          <w:iCs/>
          <w:kern w:val="2"/>
          <w14:ligatures w14:val="standardContextual"/>
        </w:rPr>
        <w:t xml:space="preserve">: </w:t>
      </w:r>
      <w:r w:rsidR="003A6A7E" w:rsidRPr="005551FE">
        <w:rPr>
          <w:rFonts w:ascii="Times New Roman" w:hAnsi="Times New Roman" w:cs="Times New Roman"/>
          <w:i/>
          <w:iCs/>
          <w:kern w:val="2"/>
          <w14:ligatures w14:val="standardContextual"/>
        </w:rPr>
        <w:t>Methodology Flow chart</w:t>
      </w:r>
    </w:p>
    <w:p w14:paraId="53383CEE" w14:textId="77777777" w:rsidR="00AA1B5D" w:rsidRDefault="00AA1B5D" w:rsidP="005551FE">
      <w:pPr>
        <w:spacing w:after="160"/>
        <w:jc w:val="both"/>
        <w:rPr>
          <w:rFonts w:ascii="Times New Roman" w:hAnsi="Times New Roman" w:cs="Times New Roman"/>
          <w:i/>
          <w:iCs/>
          <w:kern w:val="2"/>
          <w14:ligatures w14:val="standardContextual"/>
        </w:rPr>
      </w:pPr>
    </w:p>
    <w:p w14:paraId="2DBDBB81" w14:textId="77777777" w:rsidR="00AA1B5D" w:rsidRDefault="00AA1B5D" w:rsidP="005551FE">
      <w:pPr>
        <w:spacing w:after="160"/>
        <w:jc w:val="both"/>
        <w:rPr>
          <w:rFonts w:ascii="Times New Roman" w:hAnsi="Times New Roman" w:cs="Times New Roman"/>
          <w:i/>
          <w:iCs/>
          <w:kern w:val="2"/>
          <w14:ligatures w14:val="standardContextual"/>
        </w:rPr>
      </w:pPr>
    </w:p>
    <w:p w14:paraId="153B7405" w14:textId="445C8DEE" w:rsidR="00AA1B5D" w:rsidRPr="005551FE" w:rsidRDefault="00AA1B5D" w:rsidP="005551FE">
      <w:pPr>
        <w:spacing w:after="160"/>
        <w:jc w:val="both"/>
        <w:rPr>
          <w:rFonts w:ascii="Times New Roman" w:hAnsi="Times New Roman" w:cs="Times New Roman"/>
          <w:i/>
          <w:iCs/>
          <w:kern w:val="2"/>
          <w14:ligatures w14:val="standardContextual"/>
        </w:rPr>
      </w:pPr>
      <w:r w:rsidRPr="005551FE">
        <w:rPr>
          <w:rFonts w:ascii="Times New Roman" w:hAnsi="Times New Roman" w:cs="Times New Roman"/>
          <w:i/>
          <w:iCs/>
        </w:rPr>
        <w:lastRenderedPageBreak/>
        <w:t>Table:    Data processing and techniques</w:t>
      </w:r>
    </w:p>
    <w:tbl>
      <w:tblPr>
        <w:tblStyle w:val="GridTable2-Accent6"/>
        <w:tblW w:w="8905" w:type="dxa"/>
        <w:tblLook w:val="04A0" w:firstRow="1" w:lastRow="0" w:firstColumn="1" w:lastColumn="0" w:noHBand="0" w:noVBand="1"/>
      </w:tblPr>
      <w:tblGrid>
        <w:gridCol w:w="1774"/>
        <w:gridCol w:w="3725"/>
        <w:gridCol w:w="3406"/>
      </w:tblGrid>
      <w:tr w:rsidR="004F7A27" w:rsidRPr="005551FE" w14:paraId="16ADABA1" w14:textId="77777777" w:rsidTr="00AA1B5D">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774" w:type="dxa"/>
            <w:hideMark/>
          </w:tcPr>
          <w:p w14:paraId="21E7752A" w14:textId="77777777" w:rsidR="004F7A27" w:rsidRPr="005551FE" w:rsidRDefault="004F7A27" w:rsidP="005551FE">
            <w:pPr>
              <w:jc w:val="both"/>
              <w:rPr>
                <w:rFonts w:ascii="Times New Roman" w:eastAsia="Times New Roman" w:hAnsi="Times New Roman" w:cs="Times New Roman"/>
                <w:color w:val="000000"/>
              </w:rPr>
            </w:pPr>
            <w:r w:rsidRPr="005551FE">
              <w:rPr>
                <w:rFonts w:ascii="Times New Roman" w:eastAsia="Times New Roman" w:hAnsi="Times New Roman" w:cs="Times New Roman"/>
                <w:color w:val="000000"/>
              </w:rPr>
              <w:t>Task</w:t>
            </w:r>
          </w:p>
        </w:tc>
        <w:tc>
          <w:tcPr>
            <w:tcW w:w="3725" w:type="dxa"/>
            <w:hideMark/>
          </w:tcPr>
          <w:p w14:paraId="47868102" w14:textId="77777777" w:rsidR="004F7A27" w:rsidRPr="005551FE" w:rsidRDefault="004F7A27" w:rsidP="005551FE">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5551FE">
              <w:rPr>
                <w:rFonts w:ascii="Times New Roman" w:eastAsia="Times New Roman" w:hAnsi="Times New Roman" w:cs="Times New Roman"/>
                <w:color w:val="000000"/>
              </w:rPr>
              <w:t>Technique Description</w:t>
            </w:r>
          </w:p>
        </w:tc>
        <w:tc>
          <w:tcPr>
            <w:tcW w:w="3406" w:type="dxa"/>
            <w:hideMark/>
          </w:tcPr>
          <w:p w14:paraId="0E0FFEC6" w14:textId="77777777" w:rsidR="004F7A27" w:rsidRPr="005551FE" w:rsidRDefault="004F7A27" w:rsidP="005551FE">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5551FE">
              <w:rPr>
                <w:rFonts w:ascii="Times New Roman" w:eastAsia="Times New Roman" w:hAnsi="Times New Roman" w:cs="Times New Roman"/>
                <w:color w:val="000000"/>
              </w:rPr>
              <w:t>Tools/Packages used</w:t>
            </w:r>
          </w:p>
        </w:tc>
      </w:tr>
      <w:tr w:rsidR="004F7A27" w:rsidRPr="005551FE" w14:paraId="48CB043B" w14:textId="77777777" w:rsidTr="00AA1B5D">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774" w:type="dxa"/>
            <w:hideMark/>
          </w:tcPr>
          <w:p w14:paraId="1F9DEDB9" w14:textId="77777777" w:rsidR="004F7A27" w:rsidRPr="005551FE" w:rsidRDefault="004F7A27" w:rsidP="005551FE">
            <w:pPr>
              <w:jc w:val="both"/>
              <w:rPr>
                <w:rFonts w:ascii="Times New Roman" w:eastAsia="Times New Roman" w:hAnsi="Times New Roman" w:cs="Times New Roman"/>
                <w:color w:val="000000"/>
              </w:rPr>
            </w:pPr>
            <w:r w:rsidRPr="005551FE">
              <w:rPr>
                <w:rFonts w:ascii="Times New Roman" w:eastAsia="Times New Roman" w:hAnsi="Times New Roman" w:cs="Times New Roman"/>
                <w:color w:val="000000"/>
              </w:rPr>
              <w:t>Data Collection</w:t>
            </w:r>
          </w:p>
        </w:tc>
        <w:tc>
          <w:tcPr>
            <w:tcW w:w="3725" w:type="dxa"/>
            <w:hideMark/>
          </w:tcPr>
          <w:p w14:paraId="08B58875" w14:textId="77777777" w:rsidR="004F7A27" w:rsidRPr="005551FE" w:rsidRDefault="004F7A27" w:rsidP="005551F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5551FE">
              <w:rPr>
                <w:rFonts w:ascii="Times New Roman" w:eastAsia="Times New Roman" w:hAnsi="Times New Roman" w:cs="Times New Roman"/>
                <w:color w:val="000000"/>
              </w:rPr>
              <w:t>collected data from Kaggle</w:t>
            </w:r>
          </w:p>
        </w:tc>
        <w:tc>
          <w:tcPr>
            <w:tcW w:w="3406" w:type="dxa"/>
            <w:hideMark/>
          </w:tcPr>
          <w:p w14:paraId="3740B776" w14:textId="77777777" w:rsidR="004F7A27" w:rsidRPr="005551FE" w:rsidRDefault="004F7A27" w:rsidP="005551F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5551FE">
              <w:rPr>
                <w:rFonts w:ascii="Times New Roman" w:eastAsia="Times New Roman" w:hAnsi="Times New Roman" w:cs="Times New Roman"/>
                <w:color w:val="000000"/>
              </w:rPr>
              <w:t>NA</w:t>
            </w:r>
          </w:p>
        </w:tc>
      </w:tr>
      <w:tr w:rsidR="004F7A27" w:rsidRPr="005551FE" w14:paraId="34160C0D" w14:textId="77777777" w:rsidTr="00AA1B5D">
        <w:trPr>
          <w:trHeight w:val="1232"/>
        </w:trPr>
        <w:tc>
          <w:tcPr>
            <w:cnfStyle w:val="001000000000" w:firstRow="0" w:lastRow="0" w:firstColumn="1" w:lastColumn="0" w:oddVBand="0" w:evenVBand="0" w:oddHBand="0" w:evenHBand="0" w:firstRowFirstColumn="0" w:firstRowLastColumn="0" w:lastRowFirstColumn="0" w:lastRowLastColumn="0"/>
            <w:tcW w:w="1774" w:type="dxa"/>
            <w:hideMark/>
          </w:tcPr>
          <w:p w14:paraId="2F6E2786" w14:textId="77777777" w:rsidR="004F7A27" w:rsidRPr="005551FE" w:rsidRDefault="004F7A27" w:rsidP="005551FE">
            <w:pPr>
              <w:jc w:val="both"/>
              <w:rPr>
                <w:rFonts w:ascii="Times New Roman" w:eastAsia="Times New Roman" w:hAnsi="Times New Roman" w:cs="Times New Roman"/>
                <w:color w:val="000000"/>
              </w:rPr>
            </w:pPr>
            <w:r w:rsidRPr="005551FE">
              <w:rPr>
                <w:rFonts w:ascii="Times New Roman" w:eastAsia="Times New Roman" w:hAnsi="Times New Roman" w:cs="Times New Roman"/>
                <w:color w:val="000000"/>
              </w:rPr>
              <w:t>Data Preprocessing</w:t>
            </w:r>
          </w:p>
        </w:tc>
        <w:tc>
          <w:tcPr>
            <w:tcW w:w="3725" w:type="dxa"/>
            <w:hideMark/>
          </w:tcPr>
          <w:p w14:paraId="2FEEFC39" w14:textId="77777777" w:rsidR="004F7A27" w:rsidRPr="005551FE" w:rsidRDefault="004F7A27" w:rsidP="005551F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5551FE">
              <w:rPr>
                <w:rFonts w:ascii="Times New Roman" w:eastAsia="Times New Roman" w:hAnsi="Times New Roman" w:cs="Times New Roman"/>
                <w:color w:val="000000"/>
              </w:rPr>
              <w:t>Duplication removal, lowercasing, noise removal (punctuation, URLs, @users)</w:t>
            </w:r>
          </w:p>
        </w:tc>
        <w:tc>
          <w:tcPr>
            <w:tcW w:w="3406" w:type="dxa"/>
            <w:hideMark/>
          </w:tcPr>
          <w:p w14:paraId="7E4EE78D" w14:textId="675D56A0" w:rsidR="004F7A27" w:rsidRPr="005551FE" w:rsidRDefault="00BA662F" w:rsidP="005551F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Regularr</w:t>
            </w:r>
            <w:proofErr w:type="spellEnd"/>
            <w:r>
              <w:rPr>
                <w:rFonts w:ascii="Times New Roman" w:eastAsia="Times New Roman" w:hAnsi="Times New Roman" w:cs="Times New Roman"/>
                <w:color w:val="000000"/>
              </w:rPr>
              <w:t xml:space="preserve"> expression</w:t>
            </w:r>
            <w:r w:rsidR="004F7A27" w:rsidRPr="005551FE">
              <w:rPr>
                <w:rFonts w:ascii="Times New Roman" w:eastAsia="Times New Roman" w:hAnsi="Times New Roman" w:cs="Times New Roman"/>
                <w:color w:val="000000"/>
              </w:rPr>
              <w:t xml:space="preserve">, NLTK, pandas, </w:t>
            </w:r>
            <w:proofErr w:type="spellStart"/>
            <w:r w:rsidR="004F7A27" w:rsidRPr="005551FE">
              <w:rPr>
                <w:rFonts w:ascii="Times New Roman" w:eastAsia="Times New Roman" w:hAnsi="Times New Roman" w:cs="Times New Roman"/>
                <w:color w:val="000000"/>
              </w:rPr>
              <w:t>numpy</w:t>
            </w:r>
            <w:proofErr w:type="spellEnd"/>
          </w:p>
        </w:tc>
      </w:tr>
      <w:tr w:rsidR="004F7A27" w:rsidRPr="005551FE" w14:paraId="66E8BA3F" w14:textId="77777777" w:rsidTr="00AA1B5D">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774" w:type="dxa"/>
            <w:hideMark/>
          </w:tcPr>
          <w:p w14:paraId="4CD92411" w14:textId="77777777" w:rsidR="004F7A27" w:rsidRPr="005551FE" w:rsidRDefault="004F7A27" w:rsidP="005551FE">
            <w:pPr>
              <w:jc w:val="both"/>
              <w:rPr>
                <w:rFonts w:ascii="Times New Roman" w:eastAsia="Times New Roman" w:hAnsi="Times New Roman" w:cs="Times New Roman"/>
                <w:color w:val="000000"/>
              </w:rPr>
            </w:pPr>
            <w:r w:rsidRPr="005551FE">
              <w:rPr>
                <w:rFonts w:ascii="Times New Roman" w:eastAsia="Times New Roman" w:hAnsi="Times New Roman" w:cs="Times New Roman"/>
                <w:color w:val="000000"/>
              </w:rPr>
              <w:t>Sentiment Analysis</w:t>
            </w:r>
          </w:p>
        </w:tc>
        <w:tc>
          <w:tcPr>
            <w:tcW w:w="3725" w:type="dxa"/>
            <w:hideMark/>
          </w:tcPr>
          <w:p w14:paraId="414975BE" w14:textId="77777777" w:rsidR="004F7A27" w:rsidRPr="005551FE" w:rsidRDefault="004F7A27" w:rsidP="005551F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5551FE">
              <w:rPr>
                <w:rFonts w:ascii="Times New Roman" w:eastAsia="Times New Roman" w:hAnsi="Times New Roman" w:cs="Times New Roman"/>
                <w:color w:val="000000"/>
              </w:rPr>
              <w:t>Quantitative sentiment analysis of each topic via rule-based and deep learning-based model</w:t>
            </w:r>
          </w:p>
        </w:tc>
        <w:tc>
          <w:tcPr>
            <w:tcW w:w="3406" w:type="dxa"/>
            <w:hideMark/>
          </w:tcPr>
          <w:p w14:paraId="3A36E47F" w14:textId="080F244A" w:rsidR="004F7A27" w:rsidRPr="005551FE" w:rsidRDefault="00BA662F" w:rsidP="005551FE">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 xml:space="preserve">NLTK </w:t>
            </w:r>
            <w:r w:rsidR="004F7A27" w:rsidRPr="005551FE">
              <w:rPr>
                <w:rFonts w:ascii="Times New Roman" w:eastAsia="Times New Roman" w:hAnsi="Times New Roman" w:cs="Times New Roman"/>
                <w:color w:val="000000"/>
              </w:rPr>
              <w:t>VADER</w:t>
            </w:r>
          </w:p>
        </w:tc>
      </w:tr>
      <w:tr w:rsidR="004F7A27" w:rsidRPr="005551FE" w14:paraId="6B9869D4" w14:textId="77777777" w:rsidTr="00AA1B5D">
        <w:trPr>
          <w:trHeight w:val="498"/>
        </w:trPr>
        <w:tc>
          <w:tcPr>
            <w:cnfStyle w:val="001000000000" w:firstRow="0" w:lastRow="0" w:firstColumn="1" w:lastColumn="0" w:oddVBand="0" w:evenVBand="0" w:oddHBand="0" w:evenHBand="0" w:firstRowFirstColumn="0" w:firstRowLastColumn="0" w:lastRowFirstColumn="0" w:lastRowLastColumn="0"/>
            <w:tcW w:w="1774" w:type="dxa"/>
            <w:hideMark/>
          </w:tcPr>
          <w:p w14:paraId="093DE220" w14:textId="77777777" w:rsidR="004F7A27" w:rsidRPr="005551FE" w:rsidRDefault="004F7A27" w:rsidP="005551FE">
            <w:pPr>
              <w:jc w:val="both"/>
              <w:rPr>
                <w:rFonts w:ascii="Times New Roman" w:eastAsia="Times New Roman" w:hAnsi="Times New Roman" w:cs="Times New Roman"/>
                <w:color w:val="000000"/>
              </w:rPr>
            </w:pPr>
            <w:r w:rsidRPr="005551FE">
              <w:rPr>
                <w:rFonts w:ascii="Times New Roman" w:eastAsia="Times New Roman" w:hAnsi="Times New Roman" w:cs="Times New Roman"/>
                <w:color w:val="000000"/>
              </w:rPr>
              <w:t>Data Visualization</w:t>
            </w:r>
          </w:p>
        </w:tc>
        <w:tc>
          <w:tcPr>
            <w:tcW w:w="3725" w:type="dxa"/>
            <w:hideMark/>
          </w:tcPr>
          <w:p w14:paraId="261893EF" w14:textId="77777777" w:rsidR="004F7A27" w:rsidRPr="005551FE" w:rsidRDefault="004F7A27" w:rsidP="005551F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5551FE">
              <w:rPr>
                <w:rFonts w:ascii="Times New Roman" w:eastAsia="Times New Roman" w:hAnsi="Times New Roman" w:cs="Times New Roman"/>
                <w:color w:val="000000"/>
              </w:rPr>
              <w:t>Multi-attribute plots</w:t>
            </w:r>
          </w:p>
        </w:tc>
        <w:tc>
          <w:tcPr>
            <w:tcW w:w="3406" w:type="dxa"/>
            <w:hideMark/>
          </w:tcPr>
          <w:p w14:paraId="17EFF50B" w14:textId="77777777" w:rsidR="004F7A27" w:rsidRPr="005551FE" w:rsidRDefault="004F7A27" w:rsidP="005551FE">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5551FE">
              <w:rPr>
                <w:rFonts w:ascii="Times New Roman" w:eastAsia="Times New Roman" w:hAnsi="Times New Roman" w:cs="Times New Roman"/>
                <w:color w:val="000000"/>
              </w:rPr>
              <w:t xml:space="preserve">tableau, matplotlib, seaborn, </w:t>
            </w:r>
            <w:proofErr w:type="spellStart"/>
            <w:r w:rsidRPr="005551FE">
              <w:rPr>
                <w:rFonts w:ascii="Times New Roman" w:eastAsia="Times New Roman" w:hAnsi="Times New Roman" w:cs="Times New Roman"/>
                <w:color w:val="000000"/>
              </w:rPr>
              <w:t>wordcloud</w:t>
            </w:r>
            <w:proofErr w:type="spellEnd"/>
            <w:r w:rsidRPr="005551FE">
              <w:rPr>
                <w:rFonts w:ascii="Times New Roman" w:eastAsia="Times New Roman" w:hAnsi="Times New Roman" w:cs="Times New Roman"/>
                <w:color w:val="000000"/>
              </w:rPr>
              <w:t xml:space="preserve">, </w:t>
            </w:r>
            <w:proofErr w:type="spellStart"/>
            <w:r w:rsidRPr="005551FE">
              <w:rPr>
                <w:rFonts w:ascii="Times New Roman" w:eastAsia="Times New Roman" w:hAnsi="Times New Roman" w:cs="Times New Roman"/>
                <w:color w:val="000000"/>
              </w:rPr>
              <w:t>PowerBI</w:t>
            </w:r>
            <w:proofErr w:type="spellEnd"/>
          </w:p>
        </w:tc>
      </w:tr>
      <w:tr w:rsidR="00BA662F" w:rsidRPr="005551FE" w14:paraId="65E9C23F" w14:textId="77777777" w:rsidTr="00AA1B5D">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774" w:type="dxa"/>
          </w:tcPr>
          <w:p w14:paraId="07A11992" w14:textId="5C30AAD9" w:rsidR="00BA662F" w:rsidRPr="005551FE" w:rsidRDefault="00BA662F" w:rsidP="00BA662F">
            <w:pPr>
              <w:jc w:val="both"/>
              <w:rPr>
                <w:rFonts w:ascii="Times New Roman" w:eastAsia="Times New Roman" w:hAnsi="Times New Roman" w:cs="Times New Roman"/>
                <w:color w:val="000000"/>
              </w:rPr>
            </w:pPr>
            <w:r w:rsidRPr="005551FE">
              <w:rPr>
                <w:rFonts w:ascii="Times New Roman" w:eastAsia="Times New Roman" w:hAnsi="Times New Roman" w:cs="Times New Roman"/>
                <w:color w:val="000000"/>
              </w:rPr>
              <w:t>Environments &amp; Platforms</w:t>
            </w:r>
          </w:p>
        </w:tc>
        <w:tc>
          <w:tcPr>
            <w:tcW w:w="3725" w:type="dxa"/>
          </w:tcPr>
          <w:p w14:paraId="4A5EA7A4" w14:textId="52171E46" w:rsidR="00BA662F" w:rsidRPr="005551FE" w:rsidRDefault="00BA662F" w:rsidP="00BA662F">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5551FE">
              <w:rPr>
                <w:rFonts w:ascii="Times New Roman" w:eastAsia="Times New Roman" w:hAnsi="Times New Roman" w:cs="Times New Roman"/>
                <w:color w:val="000000"/>
              </w:rPr>
              <w:t>Python</w:t>
            </w:r>
          </w:p>
        </w:tc>
        <w:tc>
          <w:tcPr>
            <w:tcW w:w="3406" w:type="dxa"/>
          </w:tcPr>
          <w:p w14:paraId="2C5221DC" w14:textId="5BF13C4B" w:rsidR="00BA662F" w:rsidRPr="005551FE" w:rsidRDefault="00BA662F" w:rsidP="00BA662F">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5551FE">
              <w:rPr>
                <w:rFonts w:ascii="Times New Roman" w:eastAsia="Times New Roman" w:hAnsi="Times New Roman" w:cs="Times New Roman"/>
                <w:color w:val="000000"/>
              </w:rPr>
              <w:t xml:space="preserve">Google </w:t>
            </w:r>
            <w:proofErr w:type="spellStart"/>
            <w:r w:rsidRPr="005551FE">
              <w:rPr>
                <w:rFonts w:ascii="Times New Roman" w:eastAsia="Times New Roman" w:hAnsi="Times New Roman" w:cs="Times New Roman"/>
                <w:color w:val="000000"/>
              </w:rPr>
              <w:t>Colab</w:t>
            </w:r>
            <w:proofErr w:type="spellEnd"/>
            <w:r w:rsidRPr="005551FE">
              <w:rPr>
                <w:rFonts w:ascii="Times New Roman" w:eastAsia="Times New Roman" w:hAnsi="Times New Roman" w:cs="Times New Roman"/>
                <w:color w:val="000000"/>
              </w:rPr>
              <w:t xml:space="preserve">, </w:t>
            </w:r>
            <w:proofErr w:type="spellStart"/>
            <w:r w:rsidRPr="005551FE">
              <w:rPr>
                <w:rFonts w:ascii="Times New Roman" w:eastAsia="Times New Roman" w:hAnsi="Times New Roman" w:cs="Times New Roman"/>
                <w:color w:val="000000"/>
              </w:rPr>
              <w:t>Jupyter</w:t>
            </w:r>
            <w:proofErr w:type="spellEnd"/>
            <w:r w:rsidRPr="005551FE">
              <w:rPr>
                <w:rFonts w:ascii="Times New Roman" w:eastAsia="Times New Roman" w:hAnsi="Times New Roman" w:cs="Times New Roman"/>
                <w:color w:val="000000"/>
              </w:rPr>
              <w:t xml:space="preserve"> Notebook, Twitter, </w:t>
            </w:r>
            <w:proofErr w:type="spellStart"/>
            <w:r w:rsidRPr="005551FE">
              <w:rPr>
                <w:rFonts w:ascii="Times New Roman" w:eastAsia="Times New Roman" w:hAnsi="Times New Roman" w:cs="Times New Roman"/>
                <w:color w:val="000000"/>
              </w:rPr>
              <w:t>ChatGPT</w:t>
            </w:r>
            <w:proofErr w:type="spellEnd"/>
          </w:p>
        </w:tc>
      </w:tr>
      <w:tr w:rsidR="00BA662F" w:rsidRPr="005551FE" w14:paraId="64CFBB2A" w14:textId="77777777" w:rsidTr="00AA1B5D">
        <w:trPr>
          <w:trHeight w:val="1025"/>
        </w:trPr>
        <w:tc>
          <w:tcPr>
            <w:cnfStyle w:val="001000000000" w:firstRow="0" w:lastRow="0" w:firstColumn="1" w:lastColumn="0" w:oddVBand="0" w:evenVBand="0" w:oddHBand="0" w:evenHBand="0" w:firstRowFirstColumn="0" w:firstRowLastColumn="0" w:lastRowFirstColumn="0" w:lastRowLastColumn="0"/>
            <w:tcW w:w="1774" w:type="dxa"/>
            <w:hideMark/>
          </w:tcPr>
          <w:p w14:paraId="5120EB1E" w14:textId="69CD19DC" w:rsidR="00BA662F" w:rsidRPr="005551FE" w:rsidRDefault="00BA662F" w:rsidP="00BA662F">
            <w:pPr>
              <w:jc w:val="both"/>
              <w:rPr>
                <w:rFonts w:ascii="Times New Roman" w:eastAsia="Times New Roman" w:hAnsi="Times New Roman" w:cs="Times New Roman"/>
                <w:color w:val="000000"/>
              </w:rPr>
            </w:pPr>
            <w:r>
              <w:rPr>
                <w:rFonts w:ascii="Times New Roman" w:eastAsia="Times New Roman" w:hAnsi="Times New Roman" w:cs="Times New Roman"/>
                <w:color w:val="000000"/>
              </w:rPr>
              <w:t>Cloud Platform for Model deployment</w:t>
            </w:r>
          </w:p>
        </w:tc>
        <w:tc>
          <w:tcPr>
            <w:tcW w:w="3725" w:type="dxa"/>
            <w:hideMark/>
          </w:tcPr>
          <w:p w14:paraId="76E8B689" w14:textId="2D1811CA" w:rsidR="00BA662F" w:rsidRPr="005551FE" w:rsidRDefault="00BA662F" w:rsidP="00BA662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AWS cloud</w:t>
            </w:r>
          </w:p>
        </w:tc>
        <w:tc>
          <w:tcPr>
            <w:tcW w:w="3406" w:type="dxa"/>
            <w:hideMark/>
          </w:tcPr>
          <w:p w14:paraId="58AFA166" w14:textId="404DADD1" w:rsidR="00BA662F" w:rsidRPr="005551FE" w:rsidRDefault="00BA662F" w:rsidP="00BA662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eastAsia="Times New Roman" w:hAnsi="Times New Roman" w:cs="Times New Roman"/>
                <w:color w:val="000000"/>
              </w:rPr>
              <w:t xml:space="preserve">S3, AWS Glue, </w:t>
            </w:r>
            <w:proofErr w:type="spellStart"/>
            <w:r>
              <w:rPr>
                <w:rFonts w:ascii="Times New Roman" w:eastAsia="Times New Roman" w:hAnsi="Times New Roman" w:cs="Times New Roman"/>
                <w:color w:val="000000"/>
              </w:rPr>
              <w:t>Lamda</w:t>
            </w:r>
            <w:proofErr w:type="spellEnd"/>
            <w:r>
              <w:rPr>
                <w:rFonts w:ascii="Times New Roman" w:eastAsia="Times New Roman" w:hAnsi="Times New Roman" w:cs="Times New Roman"/>
                <w:color w:val="000000"/>
              </w:rPr>
              <w:t xml:space="preserve"> function, Amazon </w:t>
            </w:r>
            <w:proofErr w:type="spellStart"/>
            <w:r>
              <w:rPr>
                <w:rFonts w:ascii="Times New Roman" w:eastAsia="Times New Roman" w:hAnsi="Times New Roman" w:cs="Times New Roman"/>
                <w:color w:val="000000"/>
              </w:rPr>
              <w:t>Groundtruth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sagemaker</w:t>
            </w:r>
            <w:proofErr w:type="spellEnd"/>
            <w:r>
              <w:rPr>
                <w:rFonts w:ascii="Times New Roman" w:eastAsia="Times New Roman" w:hAnsi="Times New Roman" w:cs="Times New Roman"/>
                <w:color w:val="000000"/>
              </w:rPr>
              <w:t>, REST API</w:t>
            </w:r>
          </w:p>
        </w:tc>
      </w:tr>
    </w:tbl>
    <w:p w14:paraId="58E2C819" w14:textId="166FD771" w:rsidR="006A5A1D" w:rsidRPr="005551FE" w:rsidRDefault="0027524A" w:rsidP="005551FE">
      <w:pPr>
        <w:jc w:val="both"/>
        <w:rPr>
          <w:rFonts w:ascii="Times New Roman" w:hAnsi="Times New Roman" w:cs="Times New Roman"/>
          <w:i/>
          <w:iCs/>
          <w:sz w:val="18"/>
          <w:szCs w:val="18"/>
          <w:u w:val="single"/>
        </w:rPr>
      </w:pPr>
      <w:r w:rsidRPr="005551FE">
        <w:rPr>
          <w:rFonts w:ascii="Times New Roman" w:hAnsi="Times New Roman" w:cs="Times New Roman"/>
          <w:u w:val="single"/>
        </w:rPr>
        <w:t xml:space="preserve">           </w:t>
      </w:r>
      <w:r w:rsidRPr="005551FE">
        <w:rPr>
          <w:rFonts w:ascii="Times New Roman" w:hAnsi="Times New Roman" w:cs="Times New Roman"/>
          <w:i/>
          <w:iCs/>
          <w:u w:val="single"/>
        </w:rPr>
        <w:t xml:space="preserve">             </w:t>
      </w:r>
    </w:p>
    <w:p w14:paraId="0B19D647" w14:textId="6FA0685D" w:rsidR="004F7A27" w:rsidRPr="00AA1B5D" w:rsidRDefault="004F7A27" w:rsidP="00AA1B5D">
      <w:pPr>
        <w:jc w:val="both"/>
        <w:rPr>
          <w:rFonts w:ascii="Times New Roman" w:hAnsi="Times New Roman" w:cs="Times New Roman"/>
          <w:i/>
          <w:iCs/>
          <w:sz w:val="18"/>
          <w:szCs w:val="18"/>
          <w:u w:val="single"/>
        </w:rPr>
      </w:pPr>
      <w:r w:rsidRPr="005551FE">
        <w:rPr>
          <w:rFonts w:ascii="Times New Roman" w:hAnsi="Times New Roman" w:cs="Times New Roman"/>
        </w:rPr>
        <w:t>Data Extraction from Twitter API and ETL pipeline is performed to retrieve and organize the relevant data.</w:t>
      </w:r>
      <w:r w:rsidR="00AA1B5D">
        <w:rPr>
          <w:rFonts w:ascii="Times New Roman" w:hAnsi="Times New Roman" w:cs="Times New Roman"/>
        </w:rPr>
        <w:t xml:space="preserve"> </w:t>
      </w:r>
      <w:r w:rsidRPr="005551FE">
        <w:rPr>
          <w:rFonts w:ascii="Times New Roman" w:hAnsi="Times New Roman" w:cs="Times New Roman"/>
        </w:rPr>
        <w:t>Exploratory data analysis involves plotting histograms to visualize the distribution of likes, retweets, and replies to tweets.</w:t>
      </w:r>
      <w:r w:rsidR="00AA1B5D">
        <w:rPr>
          <w:rFonts w:ascii="Times New Roman" w:hAnsi="Times New Roman" w:cs="Times New Roman"/>
        </w:rPr>
        <w:t xml:space="preserve"> </w:t>
      </w:r>
      <w:r w:rsidRPr="005551FE">
        <w:rPr>
          <w:rFonts w:ascii="Times New Roman" w:hAnsi="Times New Roman" w:cs="Times New Roman"/>
        </w:rPr>
        <w:t>Preprocessing and feature extraction techniques are applied to prepare the data for analysis.</w:t>
      </w:r>
      <w:r w:rsidR="00AA1B5D">
        <w:rPr>
          <w:rFonts w:ascii="Times New Roman" w:hAnsi="Times New Roman" w:cs="Times New Roman"/>
          <w:i/>
          <w:iCs/>
          <w:sz w:val="18"/>
          <w:szCs w:val="18"/>
          <w:u w:val="single"/>
        </w:rPr>
        <w:t xml:space="preserve"> </w:t>
      </w:r>
      <w:r w:rsidRPr="005551FE">
        <w:rPr>
          <w:rFonts w:ascii="Times New Roman" w:hAnsi="Times New Roman" w:cs="Times New Roman"/>
        </w:rPr>
        <w:t xml:space="preserve">Content analysis includes highlighting important words using NLP methods such as TF-IDF and bag of words. Tonality analysis is conducted using </w:t>
      </w:r>
      <w:proofErr w:type="spellStart"/>
      <w:r w:rsidRPr="005551FE">
        <w:rPr>
          <w:rFonts w:ascii="Times New Roman" w:hAnsi="Times New Roman" w:cs="Times New Roman"/>
        </w:rPr>
        <w:t>TextBlob</w:t>
      </w:r>
      <w:proofErr w:type="spellEnd"/>
      <w:r w:rsidRPr="005551FE">
        <w:rPr>
          <w:rFonts w:ascii="Times New Roman" w:hAnsi="Times New Roman" w:cs="Times New Roman"/>
        </w:rPr>
        <w:t xml:space="preserve"> in Python, which involves tasks like spelling correction, part of speech tagging, and text classification. Tokenization is performed using the Natural Language Toolkit (NLTK) </w:t>
      </w:r>
      <w:proofErr w:type="spellStart"/>
      <w:proofErr w:type="gramStart"/>
      <w:r w:rsidRPr="005551FE">
        <w:rPr>
          <w:rFonts w:ascii="Times New Roman" w:hAnsi="Times New Roman" w:cs="Times New Roman"/>
        </w:rPr>
        <w:t>library.The</w:t>
      </w:r>
      <w:proofErr w:type="spellEnd"/>
      <w:proofErr w:type="gramEnd"/>
      <w:r w:rsidRPr="005551FE">
        <w:rPr>
          <w:rFonts w:ascii="Times New Roman" w:hAnsi="Times New Roman" w:cs="Times New Roman"/>
        </w:rPr>
        <w:t xml:space="preserve"> data is labeled based on the tonality analysis results using the Label Encoder in </w:t>
      </w:r>
      <w:proofErr w:type="spellStart"/>
      <w:r w:rsidRPr="005551FE">
        <w:rPr>
          <w:rFonts w:ascii="Times New Roman" w:hAnsi="Times New Roman" w:cs="Times New Roman"/>
        </w:rPr>
        <w:t>Python.Sentiment</w:t>
      </w:r>
      <w:proofErr w:type="spellEnd"/>
      <w:r w:rsidRPr="005551FE">
        <w:rPr>
          <w:rFonts w:ascii="Times New Roman" w:hAnsi="Times New Roman" w:cs="Times New Roman"/>
        </w:rPr>
        <w:t xml:space="preserve"> prediction in tweets using ML: </w:t>
      </w:r>
      <w:r w:rsidR="00AA1B5D">
        <w:rPr>
          <w:rFonts w:ascii="Times New Roman" w:hAnsi="Times New Roman" w:cs="Times New Roman"/>
        </w:rPr>
        <w:t>Neural network</w:t>
      </w:r>
      <w:r w:rsidRPr="005551FE">
        <w:rPr>
          <w:rFonts w:ascii="Times New Roman" w:hAnsi="Times New Roman" w:cs="Times New Roman"/>
        </w:rPr>
        <w:t>.</w:t>
      </w:r>
    </w:p>
    <w:p w14:paraId="66152403" w14:textId="77777777" w:rsidR="002E46A8" w:rsidRPr="005551FE" w:rsidRDefault="002E46A8" w:rsidP="005551FE">
      <w:pPr>
        <w:jc w:val="both"/>
        <w:rPr>
          <w:rFonts w:ascii="Times New Roman" w:hAnsi="Times New Roman" w:cs="Times New Roman"/>
        </w:rPr>
      </w:pPr>
    </w:p>
    <w:p w14:paraId="311EEF15" w14:textId="3142A8C2" w:rsidR="009D0E8E" w:rsidRDefault="006E1985"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    ETL PIPELINE (EXTRACT, TRANSFORM, LOAD) USING TWITTER API:</w:t>
      </w:r>
    </w:p>
    <w:p w14:paraId="3AEA7CE5" w14:textId="77777777" w:rsidR="00C3539E" w:rsidRPr="005551FE" w:rsidRDefault="00C3539E"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16518E" w14:textId="773115D1" w:rsidR="002E46A8" w:rsidRPr="005551FE" w:rsidRDefault="002E46A8" w:rsidP="005551FE">
      <w:pPr>
        <w:jc w:val="both"/>
        <w:rPr>
          <w:rFonts w:ascii="Times New Roman" w:hAnsi="Times New Roman" w:cs="Times New Roman"/>
        </w:rPr>
      </w:pPr>
      <w:r w:rsidRPr="005551FE">
        <w:rPr>
          <w:rFonts w:ascii="Times New Roman" w:hAnsi="Times New Roman" w:cs="Times New Roman"/>
        </w:rPr>
        <w:t>ETL stands for Extract, Transform, Load. It is a data integration process commonly used in the field of data warehousing and business intelligence to extract data from various sources, transform it into a consistent and usable format, and load it into a target data repository or database for analysis and reporting purposes.</w:t>
      </w:r>
    </w:p>
    <w:p w14:paraId="637FB701" w14:textId="77777777" w:rsidR="002E46A8" w:rsidRDefault="002E46A8" w:rsidP="005551FE">
      <w:pPr>
        <w:jc w:val="both"/>
        <w:rPr>
          <w:rFonts w:ascii="Times New Roman" w:hAnsi="Times New Roman" w:cs="Times New Roman"/>
        </w:rPr>
      </w:pPr>
      <w:r w:rsidRPr="005551FE">
        <w:rPr>
          <w:rFonts w:ascii="Times New Roman" w:hAnsi="Times New Roman" w:cs="Times New Roman"/>
        </w:rPr>
        <w:t>Let's break down the three main stages of the ETL process:</w:t>
      </w:r>
    </w:p>
    <w:p w14:paraId="5D31B6FC" w14:textId="77777777" w:rsidR="00C3539E" w:rsidRPr="005551FE" w:rsidRDefault="00C3539E" w:rsidP="005551FE">
      <w:pPr>
        <w:jc w:val="both"/>
        <w:rPr>
          <w:rFonts w:ascii="Times New Roman" w:hAnsi="Times New Roman" w:cs="Times New Roman"/>
        </w:rPr>
      </w:pPr>
    </w:p>
    <w:p w14:paraId="3B6919F5" w14:textId="77777777" w:rsidR="00AA1B5D" w:rsidRDefault="00AA1B5D"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48D361" w14:textId="62CF07BF" w:rsidR="002E46A8" w:rsidRPr="005551FE" w:rsidRDefault="002E46A8"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Extract:</w:t>
      </w:r>
    </w:p>
    <w:p w14:paraId="71E20641" w14:textId="12E8259B" w:rsidR="002E46A8" w:rsidRDefault="002E46A8" w:rsidP="005551FE">
      <w:pPr>
        <w:jc w:val="both"/>
        <w:rPr>
          <w:rFonts w:ascii="Times New Roman" w:hAnsi="Times New Roman" w:cs="Times New Roman"/>
        </w:rPr>
      </w:pPr>
      <w:r w:rsidRPr="005551FE">
        <w:rPr>
          <w:rFonts w:ascii="Times New Roman" w:hAnsi="Times New Roman" w:cs="Times New Roman"/>
        </w:rPr>
        <w:t xml:space="preserve">In the first step, data is extracted from multiple heterogeneous sources, which could include databases, spreadsheets, flat files, APIs, web services, and other data repositories. The sources might be located on premises or in the clouds. The extraction process involves querying the sources </w:t>
      </w:r>
      <w:r w:rsidRPr="005551FE">
        <w:rPr>
          <w:rFonts w:ascii="Times New Roman" w:hAnsi="Times New Roman" w:cs="Times New Roman"/>
        </w:rPr>
        <w:lastRenderedPageBreak/>
        <w:t>and pulling the necessary data into the ETL system. This data is often raw and unstructured or may have different formats and data types.</w:t>
      </w:r>
    </w:p>
    <w:p w14:paraId="2BADDA0F" w14:textId="77777777" w:rsidR="00C3539E" w:rsidRPr="005551FE" w:rsidRDefault="00C3539E" w:rsidP="005551FE">
      <w:pPr>
        <w:jc w:val="both"/>
        <w:rPr>
          <w:rFonts w:ascii="Times New Roman" w:hAnsi="Times New Roman" w:cs="Times New Roman"/>
        </w:rPr>
      </w:pPr>
    </w:p>
    <w:p w14:paraId="12A4223B" w14:textId="77777777" w:rsidR="00C3539E" w:rsidRPr="005551FE" w:rsidRDefault="002E46A8"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Transform:</w:t>
      </w:r>
    </w:p>
    <w:p w14:paraId="54A81719" w14:textId="60CEC323" w:rsidR="002E46A8" w:rsidRDefault="002E46A8" w:rsidP="005551FE">
      <w:pPr>
        <w:jc w:val="both"/>
        <w:rPr>
          <w:rFonts w:ascii="Times New Roman" w:hAnsi="Times New Roman" w:cs="Times New Roman"/>
        </w:rPr>
      </w:pPr>
      <w:r w:rsidRPr="005551FE">
        <w:rPr>
          <w:rFonts w:ascii="Times New Roman" w:hAnsi="Times New Roman" w:cs="Times New Roman"/>
        </w:rPr>
        <w:t>Once the data is extracted, it needs to be transformed to ensure it is consistent, clean, and usable. Data transformation involves a series of operations, such as data cleansing (removing duplicates, handling missing values), data integration (combining data from multiple sources), data enrichment (adding additional information), data aggregation (summarizing data), and data format conversion (e.g., converting date formats). The transformation process ensures that the data is standardized and suitable for the target data repository or data warehouse.</w:t>
      </w:r>
    </w:p>
    <w:p w14:paraId="74697958" w14:textId="77777777" w:rsidR="00C3539E" w:rsidRPr="005551FE" w:rsidRDefault="00C3539E" w:rsidP="005551FE">
      <w:pPr>
        <w:jc w:val="both"/>
        <w:rPr>
          <w:rFonts w:ascii="Times New Roman" w:hAnsi="Times New Roman" w:cs="Times New Roman"/>
        </w:rPr>
      </w:pPr>
    </w:p>
    <w:p w14:paraId="4F8AF57E" w14:textId="77777777" w:rsidR="002E46A8" w:rsidRPr="005551FE" w:rsidRDefault="002E46A8"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Load:</w:t>
      </w:r>
    </w:p>
    <w:p w14:paraId="04DDFCE1" w14:textId="47089B72" w:rsidR="002E46A8" w:rsidRPr="005551FE" w:rsidRDefault="002E46A8" w:rsidP="005551FE">
      <w:pPr>
        <w:jc w:val="both"/>
        <w:rPr>
          <w:rFonts w:ascii="Times New Roman" w:hAnsi="Times New Roman" w:cs="Times New Roman"/>
        </w:rPr>
      </w:pPr>
      <w:r w:rsidRPr="005551FE">
        <w:rPr>
          <w:rFonts w:ascii="Times New Roman" w:hAnsi="Times New Roman" w:cs="Times New Roman"/>
        </w:rPr>
        <w:t>After the data has been extracted and transformed, it is loaded into the target data warehouse or database. The load phase involves populating the data into the appropriate tables or data structures in the destination system. Depending on the architecture and requirements, the data can be inserted, updated, or merged into the target database. The loaded data is now ready for querying and analysis, enabling business users to generate reports, perform data analytics, and gain valuable insights for decision-making.</w:t>
      </w:r>
    </w:p>
    <w:p w14:paraId="146B8289" w14:textId="7720F94B" w:rsidR="002E46A8" w:rsidRPr="005551FE" w:rsidRDefault="002E46A8" w:rsidP="005551FE">
      <w:pPr>
        <w:jc w:val="both"/>
        <w:rPr>
          <w:rFonts w:ascii="Times New Roman" w:hAnsi="Times New Roman" w:cs="Times New Roman"/>
          <w:color w:val="000000" w:themeColor="text1"/>
        </w:rPr>
      </w:pPr>
      <w:r w:rsidRPr="005551FE">
        <w:rPr>
          <w:rFonts w:ascii="Times New Roman" w:hAnsi="Times New Roman" w:cs="Times New Roman"/>
          <w:color w:val="000000" w:themeColor="text1"/>
        </w:rPr>
        <w:t xml:space="preserve">The </w:t>
      </w:r>
      <w:r w:rsidRPr="005551FE">
        <w:rPr>
          <w:rFonts w:ascii="Times New Roman" w:hAnsi="Times New Roman" w:cs="Times New Roman"/>
          <w:b/>
          <w:bCs/>
          <w:color w:val="000000" w:themeColor="text1"/>
        </w:rPr>
        <w:t>ETL process</w:t>
      </w:r>
      <w:r w:rsidRPr="005551FE">
        <w:rPr>
          <w:rFonts w:ascii="Times New Roman" w:hAnsi="Times New Roman" w:cs="Times New Roman"/>
          <w:color w:val="000000" w:themeColor="text1"/>
        </w:rPr>
        <w:t xml:space="preserve"> is essential in data integration and management, especially when dealing with large volumes of data from diverse sources. It ensures that data is prepared and organized in a consistent manner, allowing organizations to have a unified and reliable view of their data for analysis and reporting purposes. Additionally, ETL plays a crucial role in maintaining data quality, as it helps identify and correct errors, inconsistencies, and discrepancies in the data during the transformation phase.</w:t>
      </w:r>
    </w:p>
    <w:p w14:paraId="7B7B7385" w14:textId="0AA8613F" w:rsidR="002E46A8" w:rsidRPr="005551FE" w:rsidRDefault="00845452" w:rsidP="005551FE">
      <w:pPr>
        <w:jc w:val="both"/>
        <w:rPr>
          <w:rFonts w:ascii="Times New Roman" w:hAnsi="Times New Roman" w:cs="Times New Roman"/>
          <w:color w:val="000000" w:themeColor="text1"/>
        </w:rPr>
      </w:pPr>
      <w:r w:rsidRPr="005551FE">
        <w:rPr>
          <w:rFonts w:ascii="Times New Roman" w:hAnsi="Times New Roman" w:cs="Times New Roman"/>
          <w:b/>
          <w:bCs/>
          <w:color w:val="000000" w:themeColor="text1"/>
        </w:rPr>
        <w:t>First,</w:t>
      </w:r>
      <w:r w:rsidR="002E46A8" w:rsidRPr="005551FE">
        <w:rPr>
          <w:rFonts w:ascii="Times New Roman" w:hAnsi="Times New Roman" w:cs="Times New Roman"/>
          <w:b/>
          <w:bCs/>
          <w:color w:val="000000" w:themeColor="text1"/>
        </w:rPr>
        <w:t xml:space="preserve"> we </w:t>
      </w:r>
      <w:r w:rsidR="002E46A8" w:rsidRPr="005551FE">
        <w:rPr>
          <w:rFonts w:ascii="Times New Roman" w:hAnsi="Times New Roman" w:cs="Times New Roman"/>
          <w:color w:val="000000" w:themeColor="text1"/>
        </w:rPr>
        <w:t>Build a connection with Twitter's data by using a special key called a "bearer token." This key allows the script to access and interact with Twitter's information.</w:t>
      </w:r>
    </w:p>
    <w:p w14:paraId="4A0BA688" w14:textId="3B67F5B2" w:rsidR="002E46A8" w:rsidRPr="005551FE" w:rsidRDefault="002E46A8" w:rsidP="005551FE">
      <w:pPr>
        <w:jc w:val="both"/>
        <w:rPr>
          <w:rFonts w:ascii="Times New Roman" w:hAnsi="Times New Roman" w:cs="Times New Roman"/>
          <w:color w:val="000000" w:themeColor="text1"/>
        </w:rPr>
      </w:pPr>
      <w:r w:rsidRPr="005551FE">
        <w:rPr>
          <w:rFonts w:ascii="Times New Roman" w:hAnsi="Times New Roman" w:cs="Times New Roman"/>
          <w:b/>
          <w:bCs/>
          <w:color w:val="000000" w:themeColor="text1"/>
        </w:rPr>
        <w:t xml:space="preserve">Secondly, </w:t>
      </w:r>
      <w:r w:rsidR="00845452" w:rsidRPr="005551FE">
        <w:rPr>
          <w:rFonts w:ascii="Times New Roman" w:hAnsi="Times New Roman" w:cs="Times New Roman"/>
          <w:color w:val="000000" w:themeColor="text1"/>
        </w:rPr>
        <w:t>we</w:t>
      </w:r>
      <w:r w:rsidRPr="005551FE">
        <w:rPr>
          <w:rFonts w:ascii="Times New Roman" w:hAnsi="Times New Roman" w:cs="Times New Roman"/>
          <w:color w:val="000000" w:themeColor="text1"/>
        </w:rPr>
        <w:t xml:space="preserve"> first </w:t>
      </w:r>
      <w:r w:rsidR="00D31AF5" w:rsidRPr="005551FE">
        <w:rPr>
          <w:rFonts w:ascii="Times New Roman" w:hAnsi="Times New Roman" w:cs="Times New Roman"/>
          <w:color w:val="000000" w:themeColor="text1"/>
        </w:rPr>
        <w:t>must</w:t>
      </w:r>
      <w:r w:rsidRPr="005551FE">
        <w:rPr>
          <w:rFonts w:ascii="Times New Roman" w:hAnsi="Times New Roman" w:cs="Times New Roman"/>
          <w:color w:val="000000" w:themeColor="text1"/>
        </w:rPr>
        <w:t xml:space="preserve"> decide what </w:t>
      </w:r>
      <w:r w:rsidR="005C335D" w:rsidRPr="005551FE">
        <w:rPr>
          <w:rFonts w:ascii="Times New Roman" w:hAnsi="Times New Roman" w:cs="Times New Roman"/>
          <w:color w:val="000000" w:themeColor="text1"/>
        </w:rPr>
        <w:t>we are</w:t>
      </w:r>
      <w:r w:rsidRPr="005551FE">
        <w:rPr>
          <w:rFonts w:ascii="Times New Roman" w:hAnsi="Times New Roman" w:cs="Times New Roman"/>
          <w:color w:val="000000" w:themeColor="text1"/>
        </w:rPr>
        <w:t xml:space="preserve"> looking </w:t>
      </w:r>
      <w:r w:rsidR="00D31AF5" w:rsidRPr="005551FE">
        <w:rPr>
          <w:rFonts w:ascii="Times New Roman" w:hAnsi="Times New Roman" w:cs="Times New Roman"/>
          <w:color w:val="000000" w:themeColor="text1"/>
        </w:rPr>
        <w:t>for.</w:t>
      </w:r>
      <w:r w:rsidRPr="005551FE">
        <w:rPr>
          <w:rFonts w:ascii="Times New Roman" w:hAnsi="Times New Roman" w:cs="Times New Roman"/>
          <w:color w:val="000000" w:themeColor="text1"/>
        </w:rPr>
        <w:t xml:space="preserve"> As we are doing analysis of </w:t>
      </w:r>
      <w:proofErr w:type="spellStart"/>
      <w:r w:rsidRPr="005551FE">
        <w:rPr>
          <w:rFonts w:ascii="Times New Roman" w:hAnsi="Times New Roman" w:cs="Times New Roman"/>
          <w:color w:val="000000" w:themeColor="text1"/>
        </w:rPr>
        <w:t>chatgpt</w:t>
      </w:r>
      <w:proofErr w:type="spellEnd"/>
      <w:r w:rsidRPr="005551FE">
        <w:rPr>
          <w:rFonts w:ascii="Times New Roman" w:hAnsi="Times New Roman" w:cs="Times New Roman"/>
          <w:color w:val="000000" w:themeColor="text1"/>
        </w:rPr>
        <w:t xml:space="preserve"> related tweets, the script will consider only those criteria’s which we have specifically mentioned and avoids showing the remaining.</w:t>
      </w:r>
    </w:p>
    <w:p w14:paraId="3C009AEE" w14:textId="6D7A5EF6" w:rsidR="002E46A8" w:rsidRPr="005551FE" w:rsidRDefault="00845452" w:rsidP="005551FE">
      <w:pPr>
        <w:jc w:val="both"/>
        <w:rPr>
          <w:rFonts w:ascii="Times New Roman" w:hAnsi="Times New Roman" w:cs="Times New Roman"/>
          <w:color w:val="000000" w:themeColor="text1"/>
        </w:rPr>
      </w:pPr>
      <w:r w:rsidRPr="005551FE">
        <w:rPr>
          <w:rFonts w:ascii="Times New Roman" w:hAnsi="Times New Roman" w:cs="Times New Roman"/>
          <w:b/>
          <w:bCs/>
          <w:color w:val="000000" w:themeColor="text1"/>
        </w:rPr>
        <w:t>Next,</w:t>
      </w:r>
      <w:r w:rsidR="002E46A8" w:rsidRPr="005551FE">
        <w:rPr>
          <w:rFonts w:ascii="Times New Roman" w:hAnsi="Times New Roman" w:cs="Times New Roman"/>
          <w:b/>
          <w:bCs/>
          <w:color w:val="000000" w:themeColor="text1"/>
        </w:rPr>
        <w:t xml:space="preserve"> </w:t>
      </w:r>
      <w:r w:rsidR="002E46A8" w:rsidRPr="005551FE">
        <w:rPr>
          <w:rFonts w:ascii="Times New Roman" w:hAnsi="Times New Roman" w:cs="Times New Roman"/>
          <w:color w:val="000000" w:themeColor="text1"/>
        </w:rPr>
        <w:t>we are using a function called “search tweets”, that uses Twitter's API to search for tweets that match the criteria we set earlier.</w:t>
      </w:r>
    </w:p>
    <w:p w14:paraId="7E446909" w14:textId="77777777" w:rsidR="002E46A8" w:rsidRPr="005551FE" w:rsidRDefault="002E46A8" w:rsidP="005551FE">
      <w:pPr>
        <w:jc w:val="both"/>
        <w:rPr>
          <w:rFonts w:ascii="Times New Roman" w:hAnsi="Times New Roman" w:cs="Times New Roman"/>
          <w:color w:val="000000" w:themeColor="text1"/>
        </w:rPr>
      </w:pPr>
      <w:r w:rsidRPr="005551FE">
        <w:rPr>
          <w:rFonts w:ascii="Times New Roman" w:hAnsi="Times New Roman" w:cs="Times New Roman"/>
          <w:color w:val="000000" w:themeColor="text1"/>
        </w:rPr>
        <w:t xml:space="preserve">In </w:t>
      </w:r>
      <w:r w:rsidRPr="005551FE">
        <w:rPr>
          <w:rFonts w:ascii="Times New Roman" w:hAnsi="Times New Roman" w:cs="Times New Roman"/>
          <w:b/>
          <w:bCs/>
          <w:color w:val="000000" w:themeColor="text1"/>
        </w:rPr>
        <w:t>Printing the first tweet</w:t>
      </w:r>
      <w:r w:rsidRPr="005551FE">
        <w:rPr>
          <w:rFonts w:ascii="Times New Roman" w:hAnsi="Times New Roman" w:cs="Times New Roman"/>
          <w:color w:val="000000" w:themeColor="text1"/>
        </w:rPr>
        <w:t xml:space="preserve"> step, the criteria’s we are searching by using the search tweet function will print the text of the first tweet it finds.</w:t>
      </w:r>
    </w:p>
    <w:p w14:paraId="217E708A" w14:textId="1A31C13C" w:rsidR="002E46A8" w:rsidRPr="005551FE" w:rsidRDefault="002E46A8" w:rsidP="005551FE">
      <w:pPr>
        <w:jc w:val="both"/>
        <w:rPr>
          <w:rFonts w:ascii="Times New Roman" w:hAnsi="Times New Roman" w:cs="Times New Roman"/>
          <w:color w:val="000000" w:themeColor="text1"/>
        </w:rPr>
      </w:pPr>
      <w:r w:rsidRPr="005551FE">
        <w:rPr>
          <w:rFonts w:ascii="Times New Roman" w:hAnsi="Times New Roman" w:cs="Times New Roman"/>
          <w:b/>
          <w:bCs/>
          <w:color w:val="000000" w:themeColor="text1"/>
        </w:rPr>
        <w:t xml:space="preserve">After this </w:t>
      </w:r>
      <w:r w:rsidRPr="005551FE">
        <w:rPr>
          <w:rFonts w:ascii="Times New Roman" w:hAnsi="Times New Roman" w:cs="Times New Roman"/>
          <w:color w:val="000000" w:themeColor="text1"/>
        </w:rPr>
        <w:t xml:space="preserve">the script creates a kind of table, called a </w:t>
      </w:r>
      <w:proofErr w:type="spellStart"/>
      <w:r w:rsidRPr="005551FE">
        <w:rPr>
          <w:rFonts w:ascii="Times New Roman" w:hAnsi="Times New Roman" w:cs="Times New Roman"/>
          <w:color w:val="000000" w:themeColor="text1"/>
        </w:rPr>
        <w:t>DataFrame</w:t>
      </w:r>
      <w:proofErr w:type="spellEnd"/>
      <w:r w:rsidRPr="005551FE">
        <w:rPr>
          <w:rFonts w:ascii="Times New Roman" w:hAnsi="Times New Roman" w:cs="Times New Roman"/>
          <w:color w:val="000000" w:themeColor="text1"/>
        </w:rPr>
        <w:t xml:space="preserve">, where it will store the information, it finds. “Search tweets” function searches for tweets from each hour of a specific day. Then it filters those tweets based on certain rules, like checking if they have sensitive content or too many hashtags, mentions, or web links. After filtering, it keeps the details of the remaining tweets in the </w:t>
      </w:r>
      <w:proofErr w:type="spellStart"/>
      <w:r w:rsidRPr="005551FE">
        <w:rPr>
          <w:rFonts w:ascii="Times New Roman" w:hAnsi="Times New Roman" w:cs="Times New Roman"/>
          <w:color w:val="000000" w:themeColor="text1"/>
        </w:rPr>
        <w:t>DataFrame</w:t>
      </w:r>
      <w:proofErr w:type="spellEnd"/>
      <w:r w:rsidRPr="005551FE">
        <w:rPr>
          <w:rFonts w:ascii="Times New Roman" w:hAnsi="Times New Roman" w:cs="Times New Roman"/>
          <w:color w:val="000000" w:themeColor="text1"/>
        </w:rPr>
        <w:t xml:space="preserve"> for further analysis.</w:t>
      </w:r>
    </w:p>
    <w:p w14:paraId="0AB011C3" w14:textId="77777777" w:rsidR="002E46A8" w:rsidRPr="005551FE" w:rsidRDefault="002E46A8" w:rsidP="005551FE">
      <w:pPr>
        <w:jc w:val="both"/>
        <w:rPr>
          <w:rFonts w:ascii="Times New Roman" w:hAnsi="Times New Roman" w:cs="Times New Roman"/>
          <w:color w:val="000000" w:themeColor="text1"/>
        </w:rPr>
      </w:pPr>
      <w:r w:rsidRPr="005551FE">
        <w:rPr>
          <w:rFonts w:ascii="Times New Roman" w:hAnsi="Times New Roman" w:cs="Times New Roman"/>
          <w:b/>
          <w:bCs/>
          <w:color w:val="000000" w:themeColor="text1"/>
        </w:rPr>
        <w:t xml:space="preserve">Lastly, </w:t>
      </w:r>
      <w:r w:rsidRPr="005551FE">
        <w:rPr>
          <w:rFonts w:ascii="Times New Roman" w:hAnsi="Times New Roman" w:cs="Times New Roman"/>
          <w:color w:val="000000" w:themeColor="text1"/>
        </w:rPr>
        <w:t>for each tweet that passes the filters, the script saves important information like the tweet's ID, when it was created, the actual text of the tweet, what language it's in, and what device or app the user used to post it. It also saves details about the person who posted the tweet, like their user ID, name, username, location, and a brief description about them. Additionally, it keeps track of the number of followers, following, and tweets that person has.</w:t>
      </w:r>
    </w:p>
    <w:p w14:paraId="4D1E1CAF" w14:textId="77777777" w:rsidR="00845452" w:rsidRPr="005551FE" w:rsidRDefault="00845452" w:rsidP="005551FE">
      <w:pPr>
        <w:jc w:val="both"/>
        <w:rPr>
          <w:rFonts w:ascii="Times New Roman" w:hAnsi="Times New Roman" w:cs="Times New Roman"/>
          <w:color w:val="000000" w:themeColor="text1"/>
        </w:rPr>
      </w:pPr>
    </w:p>
    <w:p w14:paraId="7C74ABCB" w14:textId="77777777" w:rsidR="00AA1B5D" w:rsidRDefault="00AA1B5D"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28A90B" w14:textId="024A6E43" w:rsidR="00845452" w:rsidRDefault="00EB2CEE"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12.    DATA DESCRIPTION:</w:t>
      </w:r>
    </w:p>
    <w:p w14:paraId="552277DA" w14:textId="77777777" w:rsidR="00D023AA" w:rsidRPr="005551FE" w:rsidRDefault="00D023AA"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A72956" w14:textId="33D1B2F7" w:rsidR="00845452" w:rsidRPr="005551FE" w:rsidRDefault="00845452"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The dataset being used is the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1000 Daily Tweets Dataset.’ It contains information about tweets related to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including tweet ID, creation and extraction timestamps, text content, user details, language, engagement metrics, and more. This dataset enables analysis and exploration of user interactions and sentiments regarding the </w:t>
      </w:r>
      <w:proofErr w:type="spellStart"/>
      <w:r w:rsidRPr="005551FE">
        <w:rPr>
          <w:rFonts w:ascii="Times New Roman" w:hAnsi="Times New Roman" w:cs="Times New Roman"/>
          <w:kern w:val="2"/>
          <w14:ligatures w14:val="standardContextual"/>
        </w:rPr>
        <w:t>ChatGPT</w:t>
      </w:r>
      <w:proofErr w:type="spellEnd"/>
      <w:r w:rsidRPr="005551FE">
        <w:rPr>
          <w:rFonts w:ascii="Times New Roman" w:hAnsi="Times New Roman" w:cs="Times New Roman"/>
          <w:kern w:val="2"/>
          <w14:ligatures w14:val="standardContextual"/>
        </w:rPr>
        <w:t xml:space="preserve"> model on Twitter.</w:t>
      </w:r>
      <w:r w:rsidR="00AE4CCC">
        <w:rPr>
          <w:rFonts w:ascii="Times New Roman" w:hAnsi="Times New Roman" w:cs="Times New Roman"/>
          <w:kern w:val="2"/>
          <w14:ligatures w14:val="standardContextual"/>
        </w:rPr>
        <w:t xml:space="preserve"> We had extracted 450 tweets from Twitter </w:t>
      </w:r>
      <w:r w:rsidR="63F9D975">
        <w:rPr>
          <w:rFonts w:ascii="Times New Roman" w:hAnsi="Times New Roman" w:cs="Times New Roman"/>
          <w:kern w:val="2"/>
          <w14:ligatures w14:val="standardContextual"/>
        </w:rPr>
        <w:t xml:space="preserve">by using </w:t>
      </w:r>
      <w:r w:rsidR="00AE4CCC">
        <w:rPr>
          <w:rFonts w:ascii="Times New Roman" w:hAnsi="Times New Roman" w:cs="Times New Roman"/>
          <w:kern w:val="2"/>
          <w14:ligatures w14:val="standardContextual"/>
        </w:rPr>
        <w:t>API</w:t>
      </w:r>
      <w:r w:rsidR="71872881">
        <w:rPr>
          <w:rFonts w:ascii="Times New Roman" w:hAnsi="Times New Roman" w:cs="Times New Roman"/>
          <w:kern w:val="2"/>
          <w14:ligatures w14:val="standardContextual"/>
        </w:rPr>
        <w:t xml:space="preserve"> and remaining from the </w:t>
      </w:r>
      <w:proofErr w:type="spellStart"/>
      <w:r w:rsidR="71872881">
        <w:rPr>
          <w:rFonts w:ascii="Times New Roman" w:hAnsi="Times New Roman" w:cs="Times New Roman"/>
          <w:kern w:val="2"/>
          <w14:ligatures w14:val="standardContextual"/>
        </w:rPr>
        <w:t>kaggle</w:t>
      </w:r>
      <w:proofErr w:type="spellEnd"/>
      <w:r w:rsidR="00AE4CCC">
        <w:rPr>
          <w:rFonts w:ascii="Times New Roman" w:hAnsi="Times New Roman" w:cs="Times New Roman"/>
          <w:kern w:val="2"/>
          <w14:ligatures w14:val="standardContextual"/>
        </w:rPr>
        <w:t>.</w:t>
      </w:r>
    </w:p>
    <w:p w14:paraId="25CF7E2F" w14:textId="6E31CB3E" w:rsidR="00845452" w:rsidRPr="005551FE" w:rsidRDefault="00000000" w:rsidP="005551FE">
      <w:pPr>
        <w:spacing w:after="160"/>
        <w:jc w:val="both"/>
        <w:rPr>
          <w:rFonts w:ascii="Times New Roman" w:hAnsi="Times New Roman" w:cs="Times New Roman"/>
          <w:color w:val="0000FF"/>
          <w:kern w:val="2"/>
          <w:u w:val="single"/>
          <w14:ligatures w14:val="standardContextual"/>
        </w:rPr>
      </w:pPr>
      <w:hyperlink r:id="rId21" w:tgtFrame="_blank" w:tooltip="https://www.kaggle.com/code/edomingo/etl-chatgpt-1000-daily-tweets-dataset" w:history="1">
        <w:r w:rsidR="00845452" w:rsidRPr="005551FE">
          <w:rPr>
            <w:rFonts w:ascii="Times New Roman" w:hAnsi="Times New Roman" w:cs="Times New Roman"/>
            <w:color w:val="0000FF"/>
            <w:kern w:val="2"/>
            <w:u w:val="single"/>
            <w14:ligatures w14:val="standardContextual"/>
          </w:rPr>
          <w:t>https://www.kaggle.com/code/edomingo/etl-chatgpt-1000-daily-tweets-dataset</w:t>
        </w:r>
      </w:hyperlink>
    </w:p>
    <w:p w14:paraId="1FA61F16" w14:textId="7ECE0E74" w:rsidR="002E46A8" w:rsidRPr="005551FE" w:rsidRDefault="002E46A8" w:rsidP="005551FE">
      <w:pPr>
        <w:jc w:val="both"/>
        <w:rPr>
          <w:rFonts w:ascii="Times New Roman" w:hAnsi="Times New Roman" w:cs="Times New Roman"/>
        </w:rPr>
      </w:pPr>
      <w:r w:rsidRPr="005551FE">
        <w:rPr>
          <w:rFonts w:ascii="Times New Roman" w:hAnsi="Times New Roman" w:cs="Times New Roman"/>
        </w:rPr>
        <w:t>So, in the data description we have mentioned the number of rows, columns &amp; duration of original dataset.</w:t>
      </w:r>
    </w:p>
    <w:p w14:paraId="351AEE5B" w14:textId="03AC839E" w:rsidR="00845452" w:rsidRPr="005551FE" w:rsidRDefault="00845452"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Original Dataset</w:t>
      </w:r>
    </w:p>
    <w:tbl>
      <w:tblPr>
        <w:tblW w:w="9260" w:type="dxa"/>
        <w:tblCellMar>
          <w:left w:w="0" w:type="dxa"/>
          <w:right w:w="0" w:type="dxa"/>
        </w:tblCellMar>
        <w:tblLook w:val="0420" w:firstRow="1" w:lastRow="0" w:firstColumn="0" w:lastColumn="0" w:noHBand="0" w:noVBand="1"/>
      </w:tblPr>
      <w:tblGrid>
        <w:gridCol w:w="2356"/>
        <w:gridCol w:w="2356"/>
        <w:gridCol w:w="4548"/>
      </w:tblGrid>
      <w:tr w:rsidR="00845452" w:rsidRPr="005551FE" w14:paraId="0F96F37D" w14:textId="77777777" w:rsidTr="00E57E64">
        <w:trPr>
          <w:trHeight w:val="447"/>
        </w:trPr>
        <w:tc>
          <w:tcPr>
            <w:tcW w:w="235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2230766" w14:textId="77777777" w:rsidR="00845452" w:rsidRPr="005551FE" w:rsidRDefault="00845452" w:rsidP="005551FE">
            <w:pPr>
              <w:jc w:val="both"/>
              <w:rPr>
                <w:rFonts w:ascii="Times New Roman" w:hAnsi="Times New Roman" w:cs="Times New Roman"/>
              </w:rPr>
            </w:pPr>
            <w:r w:rsidRPr="005551FE">
              <w:rPr>
                <w:rFonts w:ascii="Times New Roman" w:hAnsi="Times New Roman" w:cs="Times New Roman"/>
                <w:b/>
                <w:bCs/>
              </w:rPr>
              <w:t>Number of Rows</w:t>
            </w:r>
          </w:p>
        </w:tc>
        <w:tc>
          <w:tcPr>
            <w:tcW w:w="235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4DFAA9A" w14:textId="34F91114" w:rsidR="00845452" w:rsidRPr="005551FE" w:rsidRDefault="00845452" w:rsidP="005551FE">
            <w:pPr>
              <w:jc w:val="both"/>
              <w:rPr>
                <w:rFonts w:ascii="Times New Roman" w:hAnsi="Times New Roman" w:cs="Times New Roman"/>
              </w:rPr>
            </w:pPr>
            <w:r w:rsidRPr="005551FE">
              <w:rPr>
                <w:rFonts w:ascii="Times New Roman" w:hAnsi="Times New Roman" w:cs="Times New Roman"/>
                <w:b/>
                <w:bCs/>
              </w:rPr>
              <w:t>Number of Columns</w:t>
            </w:r>
          </w:p>
        </w:tc>
        <w:tc>
          <w:tcPr>
            <w:tcW w:w="454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3A0818E" w14:textId="77777777" w:rsidR="00845452" w:rsidRPr="005551FE" w:rsidRDefault="00845452" w:rsidP="005551FE">
            <w:pPr>
              <w:jc w:val="both"/>
              <w:rPr>
                <w:rFonts w:ascii="Times New Roman" w:hAnsi="Times New Roman" w:cs="Times New Roman"/>
              </w:rPr>
            </w:pPr>
            <w:r w:rsidRPr="005551FE">
              <w:rPr>
                <w:rFonts w:ascii="Times New Roman" w:hAnsi="Times New Roman" w:cs="Times New Roman"/>
                <w:b/>
                <w:bCs/>
              </w:rPr>
              <w:t>Date</w:t>
            </w:r>
          </w:p>
        </w:tc>
      </w:tr>
      <w:tr w:rsidR="00845452" w:rsidRPr="005551FE" w14:paraId="0F5D0CD1" w14:textId="77777777" w:rsidTr="00E57E64">
        <w:trPr>
          <w:trHeight w:val="638"/>
        </w:trPr>
        <w:tc>
          <w:tcPr>
            <w:tcW w:w="235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D07C027" w14:textId="77777777" w:rsidR="00845452" w:rsidRPr="005551FE" w:rsidRDefault="00845452" w:rsidP="005551FE">
            <w:pPr>
              <w:jc w:val="both"/>
              <w:rPr>
                <w:rFonts w:ascii="Times New Roman" w:hAnsi="Times New Roman" w:cs="Times New Roman"/>
              </w:rPr>
            </w:pPr>
            <w:r w:rsidRPr="005551FE">
              <w:rPr>
                <w:rFonts w:ascii="Times New Roman" w:hAnsi="Times New Roman" w:cs="Times New Roman"/>
              </w:rPr>
              <w:t>42003</w:t>
            </w:r>
          </w:p>
        </w:tc>
        <w:tc>
          <w:tcPr>
            <w:tcW w:w="235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63656C" w14:textId="77777777" w:rsidR="00845452" w:rsidRPr="005551FE" w:rsidRDefault="00845452" w:rsidP="005551FE">
            <w:pPr>
              <w:jc w:val="both"/>
              <w:rPr>
                <w:rFonts w:ascii="Times New Roman" w:hAnsi="Times New Roman" w:cs="Times New Roman"/>
              </w:rPr>
            </w:pPr>
            <w:r w:rsidRPr="005551FE">
              <w:rPr>
                <w:rFonts w:ascii="Times New Roman" w:hAnsi="Times New Roman" w:cs="Times New Roman"/>
              </w:rPr>
              <w:t>20</w:t>
            </w:r>
          </w:p>
        </w:tc>
        <w:tc>
          <w:tcPr>
            <w:tcW w:w="454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9369E21" w14:textId="441AED2B" w:rsidR="00845452" w:rsidRPr="005551FE" w:rsidRDefault="00845452" w:rsidP="005551FE">
            <w:pPr>
              <w:jc w:val="both"/>
              <w:rPr>
                <w:rFonts w:ascii="Times New Roman" w:hAnsi="Times New Roman" w:cs="Times New Roman"/>
              </w:rPr>
            </w:pPr>
            <w:r w:rsidRPr="005551FE">
              <w:rPr>
                <w:rFonts w:ascii="Times New Roman" w:hAnsi="Times New Roman" w:cs="Times New Roman"/>
              </w:rPr>
              <w:t>April 3, 2023, to May 11, 2023</w:t>
            </w:r>
          </w:p>
        </w:tc>
      </w:tr>
    </w:tbl>
    <w:p w14:paraId="301173AD" w14:textId="015371A2" w:rsidR="00845452" w:rsidRPr="005551FE" w:rsidRDefault="00845452" w:rsidP="005551FE">
      <w:pPr>
        <w:jc w:val="both"/>
        <w:rPr>
          <w:rFonts w:ascii="Times New Roman" w:hAnsi="Times New Roman" w:cs="Times New Roman"/>
        </w:rPr>
      </w:pPr>
    </w:p>
    <w:p w14:paraId="748F72B2" w14:textId="1E497154" w:rsidR="00D80253" w:rsidRPr="005551FE" w:rsidRDefault="007611E7" w:rsidP="005551FE">
      <w:pPr>
        <w:jc w:val="both"/>
        <w:rPr>
          <w:rFonts w:ascii="Times New Roman" w:hAnsi="Times New Roman" w:cs="Times New Roman"/>
          <w:i/>
          <w:iCs/>
        </w:rPr>
      </w:pPr>
      <w:r w:rsidRPr="005551FE">
        <w:rPr>
          <w:rFonts w:ascii="Times New Roman" w:hAnsi="Times New Roman" w:cs="Times New Roman"/>
        </w:rPr>
        <w:t xml:space="preserve">                                             </w:t>
      </w:r>
      <w:r w:rsidRPr="005551FE">
        <w:rPr>
          <w:rFonts w:ascii="Times New Roman" w:hAnsi="Times New Roman" w:cs="Times New Roman"/>
          <w:i/>
          <w:iCs/>
        </w:rPr>
        <w:t>Figure</w:t>
      </w:r>
      <w:r w:rsidR="006F39C3" w:rsidRPr="005551FE">
        <w:rPr>
          <w:rFonts w:ascii="Times New Roman" w:hAnsi="Times New Roman" w:cs="Times New Roman"/>
          <w:i/>
          <w:iCs/>
        </w:rPr>
        <w:t xml:space="preserve"> </w:t>
      </w:r>
      <w:r w:rsidR="00FE57C5" w:rsidRPr="005551FE">
        <w:rPr>
          <w:rFonts w:ascii="Times New Roman" w:hAnsi="Times New Roman" w:cs="Times New Roman"/>
          <w:i/>
          <w:iCs/>
        </w:rPr>
        <w:t>4:</w:t>
      </w:r>
      <w:r w:rsidRPr="005551FE">
        <w:rPr>
          <w:rFonts w:ascii="Times New Roman" w:hAnsi="Times New Roman" w:cs="Times New Roman"/>
          <w:i/>
          <w:iCs/>
        </w:rPr>
        <w:t xml:space="preserve"> Kaggle dataset format</w:t>
      </w:r>
    </w:p>
    <w:p w14:paraId="5955AEB0" w14:textId="77777777" w:rsidR="006A5A1D" w:rsidRPr="005551FE" w:rsidRDefault="006A5A1D" w:rsidP="005551FE">
      <w:pPr>
        <w:jc w:val="both"/>
        <w:rPr>
          <w:rFonts w:ascii="Times New Roman" w:hAnsi="Times New Roman" w:cs="Times New Roman"/>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A2B5A6" w14:textId="0F2353E2" w:rsidR="00845452" w:rsidRDefault="00845452" w:rsidP="005551FE">
      <w:pPr>
        <w:jc w:val="both"/>
        <w:rPr>
          <w:rFonts w:ascii="Times New Roman" w:hAnsi="Times New Roman" w:cs="Times New Roman"/>
          <w:b/>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Variables present in the Original Dataset:</w:t>
      </w:r>
    </w:p>
    <w:p w14:paraId="1DB6547A" w14:textId="77777777" w:rsidR="0024505C" w:rsidRPr="005551FE" w:rsidRDefault="0024505C" w:rsidP="005551FE">
      <w:pPr>
        <w:jc w:val="both"/>
        <w:rPr>
          <w:rFonts w:ascii="Times New Roman" w:hAnsi="Times New Roman" w:cs="Times New Roman"/>
          <w:b/>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18C0F4" w14:textId="5927C4B9"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tweet_id</w:t>
      </w:r>
      <w:proofErr w:type="spellEnd"/>
      <w:r w:rsidRPr="005551FE">
        <w:rPr>
          <w:rFonts w:ascii="Times New Roman" w:hAnsi="Times New Roman" w:cs="Times New Roman"/>
          <w:b/>
          <w:bCs/>
        </w:rPr>
        <w:t>:</w:t>
      </w:r>
      <w:r w:rsidRPr="005551FE">
        <w:rPr>
          <w:rFonts w:ascii="Times New Roman" w:hAnsi="Times New Roman" w:cs="Times New Roman"/>
        </w:rPr>
        <w:t xml:space="preserve"> A unique identifier assigned to each individual tweet, used to distinguish one tweet from another.</w:t>
      </w:r>
    </w:p>
    <w:p w14:paraId="227AC521" w14:textId="2DBB5E5B" w:rsidR="001519F8" w:rsidRPr="005551FE" w:rsidRDefault="001F5ED0" w:rsidP="005551FE">
      <w:pPr>
        <w:jc w:val="both"/>
        <w:rPr>
          <w:rFonts w:ascii="Times New Roman" w:hAnsi="Times New Roman" w:cs="Times New Roman"/>
        </w:rPr>
      </w:pPr>
      <w:r w:rsidRPr="005551FE">
        <w:rPr>
          <w:rFonts w:ascii="Times New Roman" w:hAnsi="Times New Roman" w:cs="Times New Roman"/>
          <w:b/>
          <w:bCs/>
        </w:rPr>
        <w:t>tweet created</w:t>
      </w:r>
      <w:r w:rsidR="00D67E2B" w:rsidRPr="005551FE">
        <w:rPr>
          <w:rFonts w:ascii="Times New Roman" w:hAnsi="Times New Roman" w:cs="Times New Roman"/>
          <w:b/>
          <w:bCs/>
        </w:rPr>
        <w:t>:</w:t>
      </w:r>
      <w:r w:rsidR="00D67E2B" w:rsidRPr="005551FE">
        <w:rPr>
          <w:rFonts w:ascii="Times New Roman" w:hAnsi="Times New Roman" w:cs="Times New Roman"/>
        </w:rPr>
        <w:t xml:space="preserve"> The timestamp indicating when the tweet was originally created or posted.</w:t>
      </w:r>
    </w:p>
    <w:p w14:paraId="74EB8370" w14:textId="3FADDCE4" w:rsidR="00D67E2B" w:rsidRPr="005551FE" w:rsidRDefault="001F5ED0" w:rsidP="005551FE">
      <w:pPr>
        <w:jc w:val="both"/>
        <w:rPr>
          <w:rFonts w:ascii="Times New Roman" w:hAnsi="Times New Roman" w:cs="Times New Roman"/>
        </w:rPr>
      </w:pPr>
      <w:r w:rsidRPr="005551FE">
        <w:rPr>
          <w:rFonts w:ascii="Times New Roman" w:hAnsi="Times New Roman" w:cs="Times New Roman"/>
          <w:b/>
          <w:bCs/>
        </w:rPr>
        <w:t>tweet extracted</w:t>
      </w:r>
      <w:r w:rsidR="00D67E2B" w:rsidRPr="005551FE">
        <w:rPr>
          <w:rFonts w:ascii="Times New Roman" w:hAnsi="Times New Roman" w:cs="Times New Roman"/>
          <w:b/>
          <w:bCs/>
        </w:rPr>
        <w:t>:</w:t>
      </w:r>
      <w:r w:rsidR="00D67E2B" w:rsidRPr="005551FE">
        <w:rPr>
          <w:rFonts w:ascii="Times New Roman" w:hAnsi="Times New Roman" w:cs="Times New Roman"/>
        </w:rPr>
        <w:t xml:space="preserve"> The timestamp indicating when the tweet was extracted or collected from the source platform.</w:t>
      </w:r>
    </w:p>
    <w:p w14:paraId="4974299C" w14:textId="77777777" w:rsidR="00D67E2B" w:rsidRPr="005551FE" w:rsidRDefault="00D67E2B" w:rsidP="005551FE">
      <w:pPr>
        <w:jc w:val="both"/>
        <w:rPr>
          <w:rFonts w:ascii="Times New Roman" w:hAnsi="Times New Roman" w:cs="Times New Roman"/>
        </w:rPr>
      </w:pPr>
      <w:r w:rsidRPr="005551FE">
        <w:rPr>
          <w:rFonts w:ascii="Times New Roman" w:hAnsi="Times New Roman" w:cs="Times New Roman"/>
          <w:b/>
          <w:bCs/>
        </w:rPr>
        <w:t>text:</w:t>
      </w:r>
      <w:r w:rsidRPr="005551FE">
        <w:rPr>
          <w:rFonts w:ascii="Times New Roman" w:hAnsi="Times New Roman" w:cs="Times New Roman"/>
        </w:rPr>
        <w:t xml:space="preserve"> The actual content of the tweet, which includes the message or text posted by the user.</w:t>
      </w:r>
    </w:p>
    <w:p w14:paraId="5B33EF38" w14:textId="77777777" w:rsidR="00D67E2B" w:rsidRPr="005551FE" w:rsidRDefault="00D67E2B" w:rsidP="005551FE">
      <w:pPr>
        <w:jc w:val="both"/>
        <w:rPr>
          <w:rFonts w:ascii="Times New Roman" w:hAnsi="Times New Roman" w:cs="Times New Roman"/>
        </w:rPr>
      </w:pPr>
      <w:r w:rsidRPr="005551FE">
        <w:rPr>
          <w:rFonts w:ascii="Times New Roman" w:hAnsi="Times New Roman" w:cs="Times New Roman"/>
          <w:b/>
          <w:bCs/>
        </w:rPr>
        <w:t>lang:</w:t>
      </w:r>
      <w:r w:rsidRPr="005551FE">
        <w:rPr>
          <w:rFonts w:ascii="Times New Roman" w:hAnsi="Times New Roman" w:cs="Times New Roman"/>
        </w:rPr>
        <w:t xml:space="preserve"> The language in which the tweet is written or posted. It represents the language code or abbreviation (e.g., "</w:t>
      </w:r>
      <w:proofErr w:type="spellStart"/>
      <w:r w:rsidRPr="005551FE">
        <w:rPr>
          <w:rFonts w:ascii="Times New Roman" w:hAnsi="Times New Roman" w:cs="Times New Roman"/>
        </w:rPr>
        <w:t>en</w:t>
      </w:r>
      <w:proofErr w:type="spellEnd"/>
      <w:r w:rsidRPr="005551FE">
        <w:rPr>
          <w:rFonts w:ascii="Times New Roman" w:hAnsi="Times New Roman" w:cs="Times New Roman"/>
        </w:rPr>
        <w:t>" for English, "es" for Spanish).</w:t>
      </w:r>
    </w:p>
    <w:p w14:paraId="615DBA06"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user_id</w:t>
      </w:r>
      <w:proofErr w:type="spellEnd"/>
      <w:r w:rsidRPr="005551FE">
        <w:rPr>
          <w:rFonts w:ascii="Times New Roman" w:hAnsi="Times New Roman" w:cs="Times New Roman"/>
          <w:b/>
          <w:bCs/>
        </w:rPr>
        <w:t>:</w:t>
      </w:r>
      <w:r w:rsidRPr="005551FE">
        <w:rPr>
          <w:rFonts w:ascii="Times New Roman" w:hAnsi="Times New Roman" w:cs="Times New Roman"/>
        </w:rPr>
        <w:t xml:space="preserve"> A unique identifier associated with the user who posted the tweet.</w:t>
      </w:r>
    </w:p>
    <w:p w14:paraId="667AC435"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user_name</w:t>
      </w:r>
      <w:proofErr w:type="spellEnd"/>
      <w:r w:rsidRPr="005551FE">
        <w:rPr>
          <w:rFonts w:ascii="Times New Roman" w:hAnsi="Times New Roman" w:cs="Times New Roman"/>
          <w:b/>
          <w:bCs/>
        </w:rPr>
        <w:t>:</w:t>
      </w:r>
      <w:r w:rsidRPr="005551FE">
        <w:rPr>
          <w:rFonts w:ascii="Times New Roman" w:hAnsi="Times New Roman" w:cs="Times New Roman"/>
        </w:rPr>
        <w:t xml:space="preserve"> The display name or username of the user who posted the tweet.</w:t>
      </w:r>
    </w:p>
    <w:p w14:paraId="60982232"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user_username</w:t>
      </w:r>
      <w:proofErr w:type="spellEnd"/>
      <w:r w:rsidRPr="005551FE">
        <w:rPr>
          <w:rFonts w:ascii="Times New Roman" w:hAnsi="Times New Roman" w:cs="Times New Roman"/>
          <w:b/>
          <w:bCs/>
        </w:rPr>
        <w:t>:</w:t>
      </w:r>
      <w:r w:rsidRPr="005551FE">
        <w:rPr>
          <w:rFonts w:ascii="Times New Roman" w:hAnsi="Times New Roman" w:cs="Times New Roman"/>
        </w:rPr>
        <w:t xml:space="preserve"> The unique handle or username of the user who posted the tweet, often preceded by the "@" symbol.</w:t>
      </w:r>
    </w:p>
    <w:p w14:paraId="7DAE9ACA"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user_location</w:t>
      </w:r>
      <w:proofErr w:type="spellEnd"/>
      <w:r w:rsidRPr="005551FE">
        <w:rPr>
          <w:rFonts w:ascii="Times New Roman" w:hAnsi="Times New Roman" w:cs="Times New Roman"/>
          <w:b/>
          <w:bCs/>
        </w:rPr>
        <w:t>:</w:t>
      </w:r>
      <w:r w:rsidRPr="005551FE">
        <w:rPr>
          <w:rFonts w:ascii="Times New Roman" w:hAnsi="Times New Roman" w:cs="Times New Roman"/>
        </w:rPr>
        <w:t xml:space="preserve"> The location or geographic information provided by the user in their profile.</w:t>
      </w:r>
    </w:p>
    <w:p w14:paraId="61BA090C"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user_description</w:t>
      </w:r>
      <w:proofErr w:type="spellEnd"/>
      <w:r w:rsidRPr="005551FE">
        <w:rPr>
          <w:rFonts w:ascii="Times New Roman" w:hAnsi="Times New Roman" w:cs="Times New Roman"/>
          <w:b/>
          <w:bCs/>
        </w:rPr>
        <w:t>:</w:t>
      </w:r>
      <w:r w:rsidRPr="005551FE">
        <w:rPr>
          <w:rFonts w:ascii="Times New Roman" w:hAnsi="Times New Roman" w:cs="Times New Roman"/>
        </w:rPr>
        <w:t xml:space="preserve"> The user's profile description or bio, which may contain additional information about the user.</w:t>
      </w:r>
    </w:p>
    <w:p w14:paraId="6AA08894"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user_created</w:t>
      </w:r>
      <w:proofErr w:type="spellEnd"/>
      <w:r w:rsidRPr="005551FE">
        <w:rPr>
          <w:rFonts w:ascii="Times New Roman" w:hAnsi="Times New Roman" w:cs="Times New Roman"/>
          <w:b/>
          <w:bCs/>
        </w:rPr>
        <w:t>:</w:t>
      </w:r>
      <w:r w:rsidRPr="005551FE">
        <w:rPr>
          <w:rFonts w:ascii="Times New Roman" w:hAnsi="Times New Roman" w:cs="Times New Roman"/>
        </w:rPr>
        <w:t xml:space="preserve"> The timestamp indicating when the user's account was created.</w:t>
      </w:r>
    </w:p>
    <w:p w14:paraId="63AFC18C"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user_followers_count</w:t>
      </w:r>
      <w:proofErr w:type="spellEnd"/>
      <w:r w:rsidRPr="005551FE">
        <w:rPr>
          <w:rFonts w:ascii="Times New Roman" w:hAnsi="Times New Roman" w:cs="Times New Roman"/>
          <w:b/>
          <w:bCs/>
        </w:rPr>
        <w:t>:</w:t>
      </w:r>
      <w:r w:rsidRPr="005551FE">
        <w:rPr>
          <w:rFonts w:ascii="Times New Roman" w:hAnsi="Times New Roman" w:cs="Times New Roman"/>
        </w:rPr>
        <w:t xml:space="preserve"> The number of followers the user has at the time of the tweet.</w:t>
      </w:r>
    </w:p>
    <w:p w14:paraId="06EE51F2"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user_following_count</w:t>
      </w:r>
      <w:proofErr w:type="spellEnd"/>
      <w:r w:rsidRPr="005551FE">
        <w:rPr>
          <w:rFonts w:ascii="Times New Roman" w:hAnsi="Times New Roman" w:cs="Times New Roman"/>
          <w:b/>
          <w:bCs/>
        </w:rPr>
        <w:t>:</w:t>
      </w:r>
      <w:r w:rsidRPr="005551FE">
        <w:rPr>
          <w:rFonts w:ascii="Times New Roman" w:hAnsi="Times New Roman" w:cs="Times New Roman"/>
        </w:rPr>
        <w:t xml:space="preserve"> The number of accounts the user is following at the time of the tweet.</w:t>
      </w:r>
    </w:p>
    <w:p w14:paraId="12A54010"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user_tweet_count</w:t>
      </w:r>
      <w:proofErr w:type="spellEnd"/>
      <w:r w:rsidRPr="005551FE">
        <w:rPr>
          <w:rFonts w:ascii="Times New Roman" w:hAnsi="Times New Roman" w:cs="Times New Roman"/>
          <w:b/>
          <w:bCs/>
        </w:rPr>
        <w:t>:</w:t>
      </w:r>
      <w:r w:rsidRPr="005551FE">
        <w:rPr>
          <w:rFonts w:ascii="Times New Roman" w:hAnsi="Times New Roman" w:cs="Times New Roman"/>
        </w:rPr>
        <w:t xml:space="preserve"> The total count of tweets posted by the user up to the time of the current tweet.</w:t>
      </w:r>
    </w:p>
    <w:p w14:paraId="1376E478"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user_verified</w:t>
      </w:r>
      <w:proofErr w:type="spellEnd"/>
      <w:r w:rsidRPr="005551FE">
        <w:rPr>
          <w:rFonts w:ascii="Times New Roman" w:hAnsi="Times New Roman" w:cs="Times New Roman"/>
          <w:b/>
          <w:bCs/>
        </w:rPr>
        <w:t>:</w:t>
      </w:r>
      <w:r w:rsidRPr="005551FE">
        <w:rPr>
          <w:rFonts w:ascii="Times New Roman" w:hAnsi="Times New Roman" w:cs="Times New Roman"/>
        </w:rPr>
        <w:t xml:space="preserve"> A binary indicator (e.g., True/False) showing whether the user's account is verified by the platform (e.g., Twitter).</w:t>
      </w:r>
    </w:p>
    <w:p w14:paraId="2EB69162" w14:textId="77777777" w:rsidR="00D67E2B" w:rsidRPr="005551FE" w:rsidRDefault="00D67E2B" w:rsidP="005551FE">
      <w:pPr>
        <w:jc w:val="both"/>
        <w:rPr>
          <w:rFonts w:ascii="Times New Roman" w:hAnsi="Times New Roman" w:cs="Times New Roman"/>
        </w:rPr>
      </w:pPr>
      <w:r w:rsidRPr="005551FE">
        <w:rPr>
          <w:rFonts w:ascii="Times New Roman" w:hAnsi="Times New Roman" w:cs="Times New Roman"/>
          <w:b/>
          <w:bCs/>
        </w:rPr>
        <w:lastRenderedPageBreak/>
        <w:t>source:</w:t>
      </w:r>
      <w:r w:rsidRPr="005551FE">
        <w:rPr>
          <w:rFonts w:ascii="Times New Roman" w:hAnsi="Times New Roman" w:cs="Times New Roman"/>
        </w:rPr>
        <w:t xml:space="preserve"> The application or platform from which the tweet was posted, often represented as the source URL or application name.</w:t>
      </w:r>
    </w:p>
    <w:p w14:paraId="2ED6AA5D"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retweet_count</w:t>
      </w:r>
      <w:proofErr w:type="spellEnd"/>
      <w:r w:rsidRPr="005551FE">
        <w:rPr>
          <w:rFonts w:ascii="Times New Roman" w:hAnsi="Times New Roman" w:cs="Times New Roman"/>
          <w:b/>
          <w:bCs/>
        </w:rPr>
        <w:t>:</w:t>
      </w:r>
      <w:r w:rsidRPr="005551FE">
        <w:rPr>
          <w:rFonts w:ascii="Times New Roman" w:hAnsi="Times New Roman" w:cs="Times New Roman"/>
        </w:rPr>
        <w:t xml:space="preserve"> The number of times the tweet has been retweeted by other users.</w:t>
      </w:r>
    </w:p>
    <w:p w14:paraId="30A9BE86" w14:textId="77777777" w:rsidR="00634B9D"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like_count</w:t>
      </w:r>
      <w:proofErr w:type="spellEnd"/>
      <w:r w:rsidRPr="005551FE">
        <w:rPr>
          <w:rFonts w:ascii="Times New Roman" w:hAnsi="Times New Roman" w:cs="Times New Roman"/>
          <w:b/>
          <w:bCs/>
        </w:rPr>
        <w:t>:</w:t>
      </w:r>
      <w:r w:rsidRPr="005551FE">
        <w:rPr>
          <w:rFonts w:ascii="Times New Roman" w:hAnsi="Times New Roman" w:cs="Times New Roman"/>
        </w:rPr>
        <w:t xml:space="preserve"> The number of times the tweet has been liked or favorited by other users.</w:t>
      </w:r>
    </w:p>
    <w:p w14:paraId="26FE7CEB" w14:textId="040E38E8" w:rsidR="009D0E8E"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reply_count</w:t>
      </w:r>
      <w:proofErr w:type="spellEnd"/>
      <w:r w:rsidRPr="005551FE">
        <w:rPr>
          <w:rFonts w:ascii="Times New Roman" w:hAnsi="Times New Roman" w:cs="Times New Roman"/>
          <w:b/>
          <w:bCs/>
        </w:rPr>
        <w:t>:</w:t>
      </w:r>
      <w:r w:rsidRPr="005551FE">
        <w:rPr>
          <w:rFonts w:ascii="Times New Roman" w:hAnsi="Times New Roman" w:cs="Times New Roman"/>
        </w:rPr>
        <w:t xml:space="preserve"> The number of replies or responses the tweet has received from other users.</w:t>
      </w:r>
    </w:p>
    <w:p w14:paraId="0BFF0F52" w14:textId="5CB7DDAC" w:rsidR="00254A69" w:rsidRDefault="00D67E2B" w:rsidP="005551FE">
      <w:pPr>
        <w:jc w:val="both"/>
        <w:rPr>
          <w:rFonts w:ascii="Times New Roman" w:hAnsi="Times New Roman" w:cs="Times New Roman"/>
        </w:rPr>
      </w:pPr>
      <w:proofErr w:type="spellStart"/>
      <w:r w:rsidRPr="005551FE">
        <w:rPr>
          <w:rFonts w:ascii="Times New Roman" w:hAnsi="Times New Roman" w:cs="Times New Roman"/>
          <w:b/>
          <w:bCs/>
        </w:rPr>
        <w:t>impression_count</w:t>
      </w:r>
      <w:proofErr w:type="spellEnd"/>
      <w:r w:rsidRPr="005551FE">
        <w:rPr>
          <w:rFonts w:ascii="Times New Roman" w:hAnsi="Times New Roman" w:cs="Times New Roman"/>
          <w:b/>
          <w:bCs/>
        </w:rPr>
        <w:t>:</w:t>
      </w:r>
      <w:r w:rsidRPr="005551FE">
        <w:rPr>
          <w:rFonts w:ascii="Times New Roman" w:hAnsi="Times New Roman" w:cs="Times New Roman"/>
        </w:rPr>
        <w:t xml:space="preserve"> The total number of times the tweet has been viewed or displayed to users, indicating its reach or visibility.</w:t>
      </w:r>
    </w:p>
    <w:p w14:paraId="23CB2B48" w14:textId="77777777" w:rsidR="00AA1B5D" w:rsidRPr="00AA1B5D" w:rsidRDefault="00AA1B5D" w:rsidP="005551FE">
      <w:pPr>
        <w:jc w:val="both"/>
        <w:rPr>
          <w:rFonts w:ascii="Times New Roman" w:hAnsi="Times New Roman" w:cs="Times New Roman"/>
        </w:rPr>
      </w:pPr>
    </w:p>
    <w:p w14:paraId="010C7F2C" w14:textId="52FB76DC" w:rsidR="001F5ED0" w:rsidRDefault="009D0E8E"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F71850"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F7A27"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DATA-PREPROCESSING</w:t>
      </w:r>
    </w:p>
    <w:p w14:paraId="4BF3D3B9" w14:textId="77777777" w:rsidR="00254A69" w:rsidRPr="005551FE" w:rsidRDefault="00254A69"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4D24D0" w14:textId="4A7C7324" w:rsidR="004F7A27" w:rsidRPr="005551FE" w:rsidRDefault="004F7A27" w:rsidP="005551FE">
      <w:pPr>
        <w:pStyle w:val="NoSpacing"/>
        <w:rPr>
          <w:rFonts w:ascii="Times New Roman" w:hAnsi="Times New Roman" w:cs="Times New Roman"/>
        </w:rPr>
      </w:pPr>
      <w:r w:rsidRPr="005551F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Imported</w:t>
      </w:r>
      <w:r w:rsidR="00EB2CEE" w:rsidRPr="005551F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Pr="005551F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necessary</w:t>
      </w:r>
      <w:r w:rsidR="001F5ED0" w:rsidRPr="005551F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Pr="005551F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libraries:</w:t>
      </w:r>
      <w:r w:rsidR="001519F8" w:rsidRPr="005551FE">
        <w:rPr>
          <w:rFonts w:ascii="Times New Roman" w:hAnsi="Times New Roman" w:cs="Times New Roman"/>
          <w:noProof/>
        </w:rPr>
        <w:t xml:space="preserve"> </w:t>
      </w:r>
      <w:r w:rsidR="001519F8" w:rsidRPr="005551FE">
        <w:rPr>
          <w:rFonts w:ascii="Times New Roman" w:hAnsi="Times New Roman" w:cs="Times New Roman"/>
          <w:noProof/>
        </w:rPr>
        <w:drawing>
          <wp:inline distT="0" distB="0" distL="0" distR="0" wp14:anchorId="0EEE3B7F" wp14:editId="6B45D097">
            <wp:extent cx="5973097" cy="4275640"/>
            <wp:effectExtent l="0" t="0" r="0" b="4445"/>
            <wp:docPr id="2050668509" name="Picture 205066850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68509" name="Picture 1" descr="A screen shot of a computer program&#10;&#10;Description automatically generated"/>
                    <pic:cNvPicPr/>
                  </pic:nvPicPr>
                  <pic:blipFill>
                    <a:blip r:embed="rId22"/>
                    <a:stretch>
                      <a:fillRect/>
                    </a:stretch>
                  </pic:blipFill>
                  <pic:spPr>
                    <a:xfrm>
                      <a:off x="0" y="0"/>
                      <a:ext cx="6294141" cy="4505449"/>
                    </a:xfrm>
                    <a:prstGeom prst="rect">
                      <a:avLst/>
                    </a:prstGeom>
                  </pic:spPr>
                </pic:pic>
              </a:graphicData>
            </a:graphic>
          </wp:inline>
        </w:drawing>
      </w:r>
    </w:p>
    <w:p w14:paraId="61533B30" w14:textId="225E68B4" w:rsidR="004F7A27" w:rsidRPr="005551FE" w:rsidRDefault="001519F8" w:rsidP="005551FE">
      <w:pPr>
        <w:jc w:val="both"/>
        <w:rPr>
          <w:rFonts w:ascii="Times New Roman" w:hAnsi="Times New Roman" w:cs="Times New Roman"/>
          <w:b/>
          <w:bCs/>
        </w:rPr>
      </w:pPr>
      <w:r w:rsidRPr="005551FE">
        <w:rPr>
          <w:rFonts w:ascii="Times New Roman" w:hAnsi="Times New Roman" w:cs="Times New Roman"/>
          <w:b/>
          <w:bCs/>
          <w:noProof/>
        </w:rPr>
        <w:drawing>
          <wp:inline distT="0" distB="0" distL="0" distR="0" wp14:anchorId="1AE39430" wp14:editId="6AC5403E">
            <wp:extent cx="5972810" cy="1531620"/>
            <wp:effectExtent l="0" t="0" r="0" b="5080"/>
            <wp:docPr id="1075359766" name="Picture 107535976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59766" name="Picture 1" descr="A screen shot of a computer code&#10;&#10;Description automatically generated"/>
                    <pic:cNvPicPr/>
                  </pic:nvPicPr>
                  <pic:blipFill>
                    <a:blip r:embed="rId23"/>
                    <a:stretch>
                      <a:fillRect/>
                    </a:stretch>
                  </pic:blipFill>
                  <pic:spPr>
                    <a:xfrm>
                      <a:off x="0" y="0"/>
                      <a:ext cx="5972810" cy="1531620"/>
                    </a:xfrm>
                    <a:prstGeom prst="rect">
                      <a:avLst/>
                    </a:prstGeom>
                  </pic:spPr>
                </pic:pic>
              </a:graphicData>
            </a:graphic>
          </wp:inline>
        </w:drawing>
      </w:r>
    </w:p>
    <w:p w14:paraId="40ADC89C" w14:textId="53DA642A" w:rsidR="00DB7C69" w:rsidRPr="005551FE" w:rsidRDefault="00D80253" w:rsidP="005551FE">
      <w:pPr>
        <w:spacing w:after="160"/>
        <w:jc w:val="both"/>
        <w:rPr>
          <w:rFonts w:ascii="Times New Roman" w:hAnsi="Times New Roman" w:cs="Times New Roman"/>
          <w:bCs/>
          <w:i/>
          <w:iCs/>
          <w:color w:val="000000" w:themeColor="text1"/>
          <w:kern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r w:rsidRPr="005551F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7C411E" w:rsidRPr="005551F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7C411E" w:rsidRPr="005551FE">
        <w:rPr>
          <w:rFonts w:ascii="Times New Roman" w:hAnsi="Times New Roman" w:cs="Times New Roman"/>
          <w:bCs/>
          <w:i/>
          <w:i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7C411E" w:rsidRPr="005551FE">
        <w:rPr>
          <w:rFonts w:ascii="Times New Roman" w:hAnsi="Times New Roman" w:cs="Times New Roman"/>
          <w:bCs/>
          <w:i/>
          <w:iCs/>
          <w:color w:val="000000" w:themeColor="text1"/>
          <w:kern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t>Figure 5:</w:t>
      </w:r>
    </w:p>
    <w:p w14:paraId="5F52536E" w14:textId="65F5EDD3" w:rsidR="004F7A27" w:rsidRPr="005551FE" w:rsidRDefault="004F7A27" w:rsidP="005551FE">
      <w:pPr>
        <w:spacing w:after="160"/>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5551F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lastRenderedPageBreak/>
        <w:t xml:space="preserve">Loading Kaggle </w:t>
      </w:r>
      <w:proofErr w:type="spellStart"/>
      <w:r w:rsidRPr="005551F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ChatGPT</w:t>
      </w:r>
      <w:proofErr w:type="spellEnd"/>
      <w:r w:rsidRPr="005551F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-tweets’ Dataset:</w:t>
      </w:r>
    </w:p>
    <w:p w14:paraId="74578BDC" w14:textId="3B7DFAAC"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noProof/>
          <w:kern w:val="2"/>
          <w14:ligatures w14:val="standardContextual"/>
        </w:rPr>
        <w:drawing>
          <wp:inline distT="0" distB="0" distL="0" distR="0" wp14:anchorId="6E971944" wp14:editId="35B14190">
            <wp:extent cx="5943600" cy="1590040"/>
            <wp:effectExtent l="0" t="0" r="0" b="0"/>
            <wp:docPr id="3907546" name="Picture 39075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546" name="Picture 1" descr="A screenshot of a computer code&#10;&#10;Description automatically generated"/>
                    <pic:cNvPicPr/>
                  </pic:nvPicPr>
                  <pic:blipFill>
                    <a:blip r:embed="rId24"/>
                    <a:stretch>
                      <a:fillRect/>
                    </a:stretch>
                  </pic:blipFill>
                  <pic:spPr>
                    <a:xfrm>
                      <a:off x="0" y="0"/>
                      <a:ext cx="5943600" cy="1590040"/>
                    </a:xfrm>
                    <a:prstGeom prst="rect">
                      <a:avLst/>
                    </a:prstGeom>
                  </pic:spPr>
                </pic:pic>
              </a:graphicData>
            </a:graphic>
          </wp:inline>
        </w:drawing>
      </w:r>
    </w:p>
    <w:p w14:paraId="6B066D3A" w14:textId="76E0C4FA" w:rsidR="00FE57C5" w:rsidRPr="005551FE" w:rsidRDefault="00FE57C5" w:rsidP="005551FE">
      <w:pPr>
        <w:spacing w:after="160"/>
        <w:jc w:val="both"/>
        <w:rPr>
          <w:rFonts w:ascii="Times New Roman" w:hAnsi="Times New Roman" w:cs="Times New Roman"/>
          <w:i/>
          <w:iCs/>
          <w:kern w:val="2"/>
          <w14:ligatures w14:val="standardContextual"/>
        </w:rPr>
      </w:pPr>
      <w:r w:rsidRPr="005551FE">
        <w:rPr>
          <w:rFonts w:ascii="Times New Roman" w:hAnsi="Times New Roman" w:cs="Times New Roman"/>
          <w:kern w:val="2"/>
          <w14:ligatures w14:val="standardContextual"/>
        </w:rPr>
        <w:t xml:space="preserve">                                      </w:t>
      </w:r>
      <w:r w:rsidRPr="005551FE">
        <w:rPr>
          <w:rFonts w:ascii="Times New Roman" w:hAnsi="Times New Roman" w:cs="Times New Roman"/>
          <w:i/>
          <w:iCs/>
          <w:kern w:val="2"/>
          <w14:ligatures w14:val="standardContextual"/>
        </w:rPr>
        <w:t>Figure</w:t>
      </w:r>
      <w:r w:rsidR="007C411E" w:rsidRPr="005551FE">
        <w:rPr>
          <w:rFonts w:ascii="Times New Roman" w:hAnsi="Times New Roman" w:cs="Times New Roman"/>
          <w:i/>
          <w:iCs/>
          <w:kern w:val="2"/>
          <w14:ligatures w14:val="standardContextual"/>
        </w:rPr>
        <w:t xml:space="preserve"> 6:</w:t>
      </w:r>
      <w:r w:rsidR="00CB48DD" w:rsidRPr="005551FE">
        <w:rPr>
          <w:rFonts w:ascii="Times New Roman" w:hAnsi="Times New Roman" w:cs="Times New Roman"/>
          <w:i/>
          <w:iCs/>
          <w:kern w:val="2"/>
          <w14:ligatures w14:val="standardContextual"/>
        </w:rPr>
        <w:t xml:space="preserve"> Kaggle </w:t>
      </w:r>
      <w:proofErr w:type="spellStart"/>
      <w:r w:rsidR="00CB48DD" w:rsidRPr="005551FE">
        <w:rPr>
          <w:rFonts w:ascii="Times New Roman" w:hAnsi="Times New Roman" w:cs="Times New Roman"/>
          <w:i/>
          <w:iCs/>
          <w:kern w:val="2"/>
          <w14:ligatures w14:val="standardContextual"/>
        </w:rPr>
        <w:t>chatGPT</w:t>
      </w:r>
      <w:proofErr w:type="spellEnd"/>
      <w:r w:rsidR="00CB48DD" w:rsidRPr="005551FE">
        <w:rPr>
          <w:rFonts w:ascii="Times New Roman" w:hAnsi="Times New Roman" w:cs="Times New Roman"/>
          <w:i/>
          <w:iCs/>
          <w:kern w:val="2"/>
          <w14:ligatures w14:val="standardContextual"/>
        </w:rPr>
        <w:t>-Tweets Dataset</w:t>
      </w:r>
    </w:p>
    <w:p w14:paraId="5D9D5C26" w14:textId="105EF5C4" w:rsidR="004F7A27" w:rsidRPr="0024505C" w:rsidRDefault="00EB2CEE" w:rsidP="005551FE">
      <w:pPr>
        <w:spacing w:after="160"/>
        <w:jc w:val="both"/>
        <w:rPr>
          <w:rFonts w:ascii="Times New Roman" w:hAnsi="Times New Roman" w:cs="Times New Roman"/>
          <w:b/>
          <w:i/>
          <w:iCs/>
          <w:color w:val="000000" w:themeColor="text1"/>
          <w:kern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r w:rsidRPr="005551F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14.     </w:t>
      </w:r>
      <w:r w:rsidRPr="0024505C">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DATA CLEANING</w:t>
      </w:r>
    </w:p>
    <w:p w14:paraId="78E506ED" w14:textId="1A661A2E" w:rsidR="004F7A27" w:rsidRPr="005551FE" w:rsidRDefault="004F7A27" w:rsidP="005551FE">
      <w:pPr>
        <w:spacing w:after="160"/>
        <w:jc w:val="both"/>
        <w:rPr>
          <w:rFonts w:ascii="Times New Roman" w:hAnsi="Times New Roman" w:cs="Times New Roman"/>
          <w:color w:val="1F2328"/>
          <w:kern w:val="2"/>
          <w14:ligatures w14:val="standardContextual"/>
        </w:rPr>
      </w:pPr>
      <w:r w:rsidRPr="005551FE">
        <w:rPr>
          <w:rFonts w:ascii="Times New Roman" w:hAnsi="Times New Roman" w:cs="Times New Roman"/>
          <w:noProof/>
          <w:color w:val="1F2328"/>
          <w:kern w:val="2"/>
          <w14:ligatures w14:val="standardContextual"/>
        </w:rPr>
        <w:drawing>
          <wp:inline distT="0" distB="0" distL="0" distR="0" wp14:anchorId="6C2CEE87" wp14:editId="12C79A3F">
            <wp:extent cx="5943600" cy="3519805"/>
            <wp:effectExtent l="0" t="0" r="0" b="4445"/>
            <wp:docPr id="1024588983" name="Picture 102458898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8983" name="Picture 1" descr="A computer screen shot of a program&#10;&#10;Description automatically generated"/>
                    <pic:cNvPicPr/>
                  </pic:nvPicPr>
                  <pic:blipFill>
                    <a:blip r:embed="rId25"/>
                    <a:stretch>
                      <a:fillRect/>
                    </a:stretch>
                  </pic:blipFill>
                  <pic:spPr>
                    <a:xfrm>
                      <a:off x="0" y="0"/>
                      <a:ext cx="5943600" cy="3519805"/>
                    </a:xfrm>
                    <a:prstGeom prst="rect">
                      <a:avLst/>
                    </a:prstGeom>
                  </pic:spPr>
                </pic:pic>
              </a:graphicData>
            </a:graphic>
          </wp:inline>
        </w:drawing>
      </w:r>
    </w:p>
    <w:p w14:paraId="5A0720AA" w14:textId="2D0E0E89" w:rsidR="006F39C3" w:rsidRPr="005551FE" w:rsidRDefault="006F39C3" w:rsidP="005551FE">
      <w:pPr>
        <w:spacing w:after="160"/>
        <w:jc w:val="both"/>
        <w:rPr>
          <w:rFonts w:ascii="Times New Roman" w:hAnsi="Times New Roman" w:cs="Times New Roman"/>
          <w:i/>
          <w:iCs/>
          <w:color w:val="1F2328"/>
          <w:kern w:val="2"/>
          <w14:ligatures w14:val="standardContextual"/>
        </w:rPr>
      </w:pPr>
      <w:r w:rsidRPr="005551FE">
        <w:rPr>
          <w:rFonts w:ascii="Times New Roman" w:hAnsi="Times New Roman" w:cs="Times New Roman"/>
          <w:color w:val="1F2328"/>
          <w:kern w:val="2"/>
          <w14:ligatures w14:val="standardContextual"/>
        </w:rPr>
        <w:t xml:space="preserve">                      </w:t>
      </w:r>
      <w:r w:rsidRPr="005551FE">
        <w:rPr>
          <w:rFonts w:ascii="Times New Roman" w:hAnsi="Times New Roman" w:cs="Times New Roman"/>
          <w:i/>
          <w:iCs/>
          <w:color w:val="1F2328"/>
          <w:kern w:val="2"/>
          <w14:ligatures w14:val="standardContextual"/>
        </w:rPr>
        <w:t xml:space="preserve">   </w:t>
      </w:r>
      <w:r w:rsidR="00FE57C5" w:rsidRPr="005551FE">
        <w:rPr>
          <w:rFonts w:ascii="Times New Roman" w:hAnsi="Times New Roman" w:cs="Times New Roman"/>
          <w:i/>
          <w:iCs/>
          <w:color w:val="1F2328"/>
          <w:kern w:val="2"/>
          <w14:ligatures w14:val="standardContextual"/>
        </w:rPr>
        <w:t xml:space="preserve">                        </w:t>
      </w:r>
      <w:r w:rsidRPr="005551FE">
        <w:rPr>
          <w:rFonts w:ascii="Times New Roman" w:hAnsi="Times New Roman" w:cs="Times New Roman"/>
          <w:i/>
          <w:iCs/>
          <w:color w:val="1F2328"/>
          <w:kern w:val="2"/>
          <w14:ligatures w14:val="standardContextual"/>
        </w:rPr>
        <w:t xml:space="preserve">Figure </w:t>
      </w:r>
      <w:r w:rsidR="007C411E" w:rsidRPr="005551FE">
        <w:rPr>
          <w:rFonts w:ascii="Times New Roman" w:hAnsi="Times New Roman" w:cs="Times New Roman"/>
          <w:i/>
          <w:iCs/>
          <w:color w:val="1F2328"/>
          <w:kern w:val="2"/>
          <w14:ligatures w14:val="standardContextual"/>
        </w:rPr>
        <w:t>7</w:t>
      </w:r>
      <w:r w:rsidR="00CB48DD" w:rsidRPr="005551FE">
        <w:rPr>
          <w:rFonts w:ascii="Times New Roman" w:hAnsi="Times New Roman" w:cs="Times New Roman"/>
          <w:i/>
          <w:iCs/>
          <w:color w:val="1F2328"/>
          <w:kern w:val="2"/>
          <w14:ligatures w14:val="standardContextual"/>
        </w:rPr>
        <w:t>:</w:t>
      </w:r>
      <w:r w:rsidR="00FE57C5" w:rsidRPr="005551FE">
        <w:rPr>
          <w:rFonts w:ascii="Times New Roman" w:hAnsi="Times New Roman" w:cs="Times New Roman"/>
          <w:i/>
          <w:iCs/>
          <w:color w:val="1F2328"/>
          <w:kern w:val="2"/>
          <w14:ligatures w14:val="standardContextual"/>
        </w:rPr>
        <w:t xml:space="preserve"> </w:t>
      </w:r>
      <w:r w:rsidR="0076403E" w:rsidRPr="005551FE">
        <w:rPr>
          <w:rFonts w:ascii="Times New Roman" w:hAnsi="Times New Roman" w:cs="Times New Roman"/>
          <w:i/>
          <w:iCs/>
          <w:color w:val="1F2328"/>
          <w:kern w:val="2"/>
          <w14:ligatures w14:val="standardContextual"/>
        </w:rPr>
        <w:t>Creating</w:t>
      </w:r>
      <w:r w:rsidR="00FE57C5" w:rsidRPr="005551FE">
        <w:rPr>
          <w:rFonts w:ascii="Times New Roman" w:hAnsi="Times New Roman" w:cs="Times New Roman"/>
          <w:i/>
          <w:iCs/>
          <w:color w:val="1F2328"/>
          <w:kern w:val="2"/>
          <w14:ligatures w14:val="standardContextual"/>
        </w:rPr>
        <w:t xml:space="preserve"> a </w:t>
      </w:r>
      <w:proofErr w:type="spellStart"/>
      <w:proofErr w:type="gramStart"/>
      <w:r w:rsidR="00FE57C5" w:rsidRPr="005551FE">
        <w:rPr>
          <w:rFonts w:ascii="Times New Roman" w:hAnsi="Times New Roman" w:cs="Times New Roman"/>
          <w:i/>
          <w:iCs/>
          <w:color w:val="1F2328"/>
          <w:kern w:val="2"/>
          <w14:ligatures w14:val="standardContextual"/>
        </w:rPr>
        <w:t>datafram</w:t>
      </w:r>
      <w:r w:rsidR="00CB48DD" w:rsidRPr="005551FE">
        <w:rPr>
          <w:rFonts w:ascii="Times New Roman" w:hAnsi="Times New Roman" w:cs="Times New Roman"/>
          <w:i/>
          <w:iCs/>
          <w:color w:val="1F2328"/>
          <w:kern w:val="2"/>
          <w14:ligatures w14:val="standardContextual"/>
        </w:rPr>
        <w:t>e</w:t>
      </w:r>
      <w:proofErr w:type="spellEnd"/>
      <w:proofErr w:type="gramEnd"/>
    </w:p>
    <w:p w14:paraId="0547AC3C"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 xml:space="preserve">Creating a copy of the </w:t>
      </w:r>
      <w:proofErr w:type="spellStart"/>
      <w:r w:rsidRPr="005551FE">
        <w:rPr>
          <w:rFonts w:ascii="Times New Roman" w:hAnsi="Times New Roman" w:cs="Times New Roman"/>
          <w:kern w:val="2"/>
          <w14:ligatures w14:val="standardContextual"/>
        </w:rPr>
        <w:t>dataframe</w:t>
      </w:r>
      <w:proofErr w:type="spellEnd"/>
      <w:r w:rsidRPr="005551FE">
        <w:rPr>
          <w:rFonts w:ascii="Times New Roman" w:hAnsi="Times New Roman" w:cs="Times New Roman"/>
          <w:kern w:val="2"/>
          <w14:ligatures w14:val="standardContextual"/>
        </w:rPr>
        <w:t xml:space="preserve">: We make a copy of the original </w:t>
      </w:r>
      <w:proofErr w:type="spellStart"/>
      <w:r w:rsidRPr="005551FE">
        <w:rPr>
          <w:rFonts w:ascii="Times New Roman" w:hAnsi="Times New Roman" w:cs="Times New Roman"/>
          <w:kern w:val="2"/>
          <w14:ligatures w14:val="standardContextual"/>
        </w:rPr>
        <w:t>dataframe</w:t>
      </w:r>
      <w:proofErr w:type="spellEnd"/>
      <w:r w:rsidRPr="005551FE">
        <w:rPr>
          <w:rFonts w:ascii="Times New Roman" w:hAnsi="Times New Roman" w:cs="Times New Roman"/>
          <w:kern w:val="2"/>
          <w14:ligatures w14:val="standardContextual"/>
        </w:rPr>
        <w:t xml:space="preserve"> '</w:t>
      </w:r>
      <w:proofErr w:type="spellStart"/>
      <w:r w:rsidRPr="005551FE">
        <w:rPr>
          <w:rFonts w:ascii="Times New Roman" w:hAnsi="Times New Roman" w:cs="Times New Roman"/>
          <w:kern w:val="2"/>
          <w14:ligatures w14:val="standardContextual"/>
        </w:rPr>
        <w:t>df</w:t>
      </w:r>
      <w:proofErr w:type="spellEnd"/>
      <w:r w:rsidRPr="005551FE">
        <w:rPr>
          <w:rFonts w:ascii="Times New Roman" w:hAnsi="Times New Roman" w:cs="Times New Roman"/>
          <w:kern w:val="2"/>
          <w14:ligatures w14:val="standardContextual"/>
        </w:rPr>
        <w:t>' and assign it to a new variable called 'data'.</w:t>
      </w:r>
    </w:p>
    <w:p w14:paraId="29A73045"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 xml:space="preserve">Copying columns: We create three new columns in the 'data' </w:t>
      </w:r>
      <w:proofErr w:type="spellStart"/>
      <w:r w:rsidRPr="005551FE">
        <w:rPr>
          <w:rFonts w:ascii="Times New Roman" w:hAnsi="Times New Roman" w:cs="Times New Roman"/>
          <w:kern w:val="2"/>
          <w14:ligatures w14:val="standardContextual"/>
        </w:rPr>
        <w:t>dataframe</w:t>
      </w:r>
      <w:proofErr w:type="spellEnd"/>
      <w:r w:rsidRPr="005551FE">
        <w:rPr>
          <w:rFonts w:ascii="Times New Roman" w:hAnsi="Times New Roman" w:cs="Times New Roman"/>
          <w:kern w:val="2"/>
          <w14:ligatures w14:val="standardContextual"/>
        </w:rPr>
        <w:t>. The '</w:t>
      </w:r>
      <w:proofErr w:type="spellStart"/>
      <w:r w:rsidRPr="005551FE">
        <w:rPr>
          <w:rFonts w:ascii="Times New Roman" w:hAnsi="Times New Roman" w:cs="Times New Roman"/>
          <w:kern w:val="2"/>
          <w14:ligatures w14:val="standardContextual"/>
        </w:rPr>
        <w:t>original_tweet</w:t>
      </w:r>
      <w:proofErr w:type="spellEnd"/>
      <w:r w:rsidRPr="005551FE">
        <w:rPr>
          <w:rFonts w:ascii="Times New Roman" w:hAnsi="Times New Roman" w:cs="Times New Roman"/>
          <w:kern w:val="2"/>
          <w14:ligatures w14:val="standardContextual"/>
        </w:rPr>
        <w:t>' column is created by copying the values from the 'text' column of the '</w:t>
      </w:r>
      <w:proofErr w:type="spellStart"/>
      <w:r w:rsidRPr="005551FE">
        <w:rPr>
          <w:rFonts w:ascii="Times New Roman" w:hAnsi="Times New Roman" w:cs="Times New Roman"/>
          <w:kern w:val="2"/>
          <w14:ligatures w14:val="standardContextual"/>
        </w:rPr>
        <w:t>df</w:t>
      </w:r>
      <w:proofErr w:type="spellEnd"/>
      <w:r w:rsidRPr="005551FE">
        <w:rPr>
          <w:rFonts w:ascii="Times New Roman" w:hAnsi="Times New Roman" w:cs="Times New Roman"/>
          <w:kern w:val="2"/>
          <w14:ligatures w14:val="standardContextual"/>
        </w:rPr>
        <w:t xml:space="preserve">' </w:t>
      </w:r>
      <w:proofErr w:type="spellStart"/>
      <w:r w:rsidRPr="005551FE">
        <w:rPr>
          <w:rFonts w:ascii="Times New Roman" w:hAnsi="Times New Roman" w:cs="Times New Roman"/>
          <w:kern w:val="2"/>
          <w14:ligatures w14:val="standardContextual"/>
        </w:rPr>
        <w:t>dataframe</w:t>
      </w:r>
      <w:proofErr w:type="spellEnd"/>
      <w:r w:rsidRPr="005551FE">
        <w:rPr>
          <w:rFonts w:ascii="Times New Roman" w:hAnsi="Times New Roman" w:cs="Times New Roman"/>
          <w:kern w:val="2"/>
          <w14:ligatures w14:val="standardContextual"/>
        </w:rPr>
        <w:t>. The 'datetime' column is created by copying the values from the '</w:t>
      </w:r>
      <w:proofErr w:type="spellStart"/>
      <w:r w:rsidRPr="005551FE">
        <w:rPr>
          <w:rFonts w:ascii="Times New Roman" w:hAnsi="Times New Roman" w:cs="Times New Roman"/>
          <w:kern w:val="2"/>
          <w14:ligatures w14:val="standardContextual"/>
        </w:rPr>
        <w:t>tweet_created</w:t>
      </w:r>
      <w:proofErr w:type="spellEnd"/>
      <w:r w:rsidRPr="005551FE">
        <w:rPr>
          <w:rFonts w:ascii="Times New Roman" w:hAnsi="Times New Roman" w:cs="Times New Roman"/>
          <w:kern w:val="2"/>
          <w14:ligatures w14:val="standardContextual"/>
        </w:rPr>
        <w:t xml:space="preserve">' column of the 'data' </w:t>
      </w:r>
      <w:proofErr w:type="spellStart"/>
      <w:r w:rsidRPr="005551FE">
        <w:rPr>
          <w:rFonts w:ascii="Times New Roman" w:hAnsi="Times New Roman" w:cs="Times New Roman"/>
          <w:kern w:val="2"/>
          <w14:ligatures w14:val="standardContextual"/>
        </w:rPr>
        <w:t>dataframe</w:t>
      </w:r>
      <w:proofErr w:type="spellEnd"/>
      <w:r w:rsidRPr="005551FE">
        <w:rPr>
          <w:rFonts w:ascii="Times New Roman" w:hAnsi="Times New Roman" w:cs="Times New Roman"/>
          <w:kern w:val="2"/>
          <w14:ligatures w14:val="standardContextual"/>
        </w:rPr>
        <w:t>.</w:t>
      </w:r>
    </w:p>
    <w:p w14:paraId="0DF3A2EF"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Parsing datetime values: We convert the values in the 'datetime' column to datetime format using the '</w:t>
      </w:r>
      <w:proofErr w:type="spellStart"/>
      <w:proofErr w:type="gramStart"/>
      <w:r w:rsidRPr="005551FE">
        <w:rPr>
          <w:rFonts w:ascii="Times New Roman" w:hAnsi="Times New Roman" w:cs="Times New Roman"/>
          <w:kern w:val="2"/>
          <w14:ligatures w14:val="standardContextual"/>
        </w:rPr>
        <w:t>dateutil.parser</w:t>
      </w:r>
      <w:proofErr w:type="gramEnd"/>
      <w:r w:rsidRPr="005551FE">
        <w:rPr>
          <w:rFonts w:ascii="Times New Roman" w:hAnsi="Times New Roman" w:cs="Times New Roman"/>
          <w:kern w:val="2"/>
          <w14:ligatures w14:val="standardContextual"/>
        </w:rPr>
        <w:t>.parse</w:t>
      </w:r>
      <w:proofErr w:type="spellEnd"/>
      <w:r w:rsidRPr="005551FE">
        <w:rPr>
          <w:rFonts w:ascii="Times New Roman" w:hAnsi="Times New Roman" w:cs="Times New Roman"/>
          <w:kern w:val="2"/>
          <w14:ligatures w14:val="standardContextual"/>
        </w:rPr>
        <w:t>' function.</w:t>
      </w:r>
    </w:p>
    <w:p w14:paraId="56BE5276"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lastRenderedPageBreak/>
        <w:t>Creating a mask for retweets: We create a Boolean mask called '</w:t>
      </w:r>
      <w:proofErr w:type="spellStart"/>
      <w:r w:rsidRPr="005551FE">
        <w:rPr>
          <w:rFonts w:ascii="Times New Roman" w:hAnsi="Times New Roman" w:cs="Times New Roman"/>
          <w:kern w:val="2"/>
          <w14:ligatures w14:val="standardContextual"/>
        </w:rPr>
        <w:t>rt_mask</w:t>
      </w:r>
      <w:proofErr w:type="spellEnd"/>
      <w:r w:rsidRPr="005551FE">
        <w:rPr>
          <w:rFonts w:ascii="Times New Roman" w:hAnsi="Times New Roman" w:cs="Times New Roman"/>
          <w:kern w:val="2"/>
          <w14:ligatures w14:val="standardContextual"/>
        </w:rPr>
        <w:t>' by checking if each tweet in the 'text' column contains the string "RT @".</w:t>
      </w:r>
    </w:p>
    <w:p w14:paraId="5E6E5614"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Standard tweet preprocessing: We convert all the text in the 'text' column to lowercase using the '</w:t>
      </w:r>
      <w:proofErr w:type="spellStart"/>
      <w:proofErr w:type="gramStart"/>
      <w:r w:rsidRPr="005551FE">
        <w:rPr>
          <w:rFonts w:ascii="Times New Roman" w:hAnsi="Times New Roman" w:cs="Times New Roman"/>
          <w:kern w:val="2"/>
          <w14:ligatures w14:val="standardContextual"/>
        </w:rPr>
        <w:t>str.lower</w:t>
      </w:r>
      <w:proofErr w:type="spellEnd"/>
      <w:proofErr w:type="gramEnd"/>
      <w:r w:rsidRPr="005551FE">
        <w:rPr>
          <w:rFonts w:ascii="Times New Roman" w:hAnsi="Times New Roman" w:cs="Times New Roman"/>
          <w:kern w:val="2"/>
          <w14:ligatures w14:val="standardContextual"/>
        </w:rPr>
        <w:t>()' function.</w:t>
      </w:r>
    </w:p>
    <w:p w14:paraId="49E9159B"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Removing Twitter handles: We remove Twitter handles (user mentions starting with '@') from the text in the 'text' column using regular expressions and the '</w:t>
      </w:r>
      <w:proofErr w:type="spellStart"/>
      <w:proofErr w:type="gramStart"/>
      <w:r w:rsidRPr="005551FE">
        <w:rPr>
          <w:rFonts w:ascii="Times New Roman" w:hAnsi="Times New Roman" w:cs="Times New Roman"/>
          <w:kern w:val="2"/>
          <w14:ligatures w14:val="standardContextual"/>
        </w:rPr>
        <w:t>re.sub</w:t>
      </w:r>
      <w:proofErr w:type="spellEnd"/>
      <w:r w:rsidRPr="005551FE">
        <w:rPr>
          <w:rFonts w:ascii="Times New Roman" w:hAnsi="Times New Roman" w:cs="Times New Roman"/>
          <w:kern w:val="2"/>
          <w14:ligatures w14:val="standardContextual"/>
        </w:rPr>
        <w:t>(</w:t>
      </w:r>
      <w:proofErr w:type="gramEnd"/>
      <w:r w:rsidRPr="005551FE">
        <w:rPr>
          <w:rFonts w:ascii="Times New Roman" w:hAnsi="Times New Roman" w:cs="Times New Roman"/>
          <w:kern w:val="2"/>
          <w14:ligatures w14:val="standardContextual"/>
        </w:rPr>
        <w:t>)' function.</w:t>
      </w:r>
    </w:p>
    <w:p w14:paraId="0DEEBB12"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Removing hashtags: We remove hashtags (words starting with '#') from the text in the 'text' column using regular expressions and the '</w:t>
      </w:r>
      <w:proofErr w:type="spellStart"/>
      <w:proofErr w:type="gramStart"/>
      <w:r w:rsidRPr="005551FE">
        <w:rPr>
          <w:rFonts w:ascii="Times New Roman" w:hAnsi="Times New Roman" w:cs="Times New Roman"/>
          <w:kern w:val="2"/>
          <w14:ligatures w14:val="standardContextual"/>
        </w:rPr>
        <w:t>re.sub</w:t>
      </w:r>
      <w:proofErr w:type="spellEnd"/>
      <w:r w:rsidRPr="005551FE">
        <w:rPr>
          <w:rFonts w:ascii="Times New Roman" w:hAnsi="Times New Roman" w:cs="Times New Roman"/>
          <w:kern w:val="2"/>
          <w14:ligatures w14:val="standardContextual"/>
        </w:rPr>
        <w:t>(</w:t>
      </w:r>
      <w:proofErr w:type="gramEnd"/>
      <w:r w:rsidRPr="005551FE">
        <w:rPr>
          <w:rFonts w:ascii="Times New Roman" w:hAnsi="Times New Roman" w:cs="Times New Roman"/>
          <w:kern w:val="2"/>
          <w14:ligatures w14:val="standardContextual"/>
        </w:rPr>
        <w:t>)' function.</w:t>
      </w:r>
    </w:p>
    <w:p w14:paraId="1A8B5A43"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Removing URLs: We remove URLs (strings starting with "http" and followed by any non-whitespace characters) from the text in the 'text' column using regular expressions and the '</w:t>
      </w:r>
      <w:proofErr w:type="spellStart"/>
      <w:proofErr w:type="gramStart"/>
      <w:r w:rsidRPr="005551FE">
        <w:rPr>
          <w:rFonts w:ascii="Times New Roman" w:hAnsi="Times New Roman" w:cs="Times New Roman"/>
          <w:kern w:val="2"/>
          <w14:ligatures w14:val="standardContextual"/>
        </w:rPr>
        <w:t>re.sub</w:t>
      </w:r>
      <w:proofErr w:type="spellEnd"/>
      <w:r w:rsidRPr="005551FE">
        <w:rPr>
          <w:rFonts w:ascii="Times New Roman" w:hAnsi="Times New Roman" w:cs="Times New Roman"/>
          <w:kern w:val="2"/>
          <w14:ligatures w14:val="standardContextual"/>
        </w:rPr>
        <w:t>(</w:t>
      </w:r>
      <w:proofErr w:type="gramEnd"/>
      <w:r w:rsidRPr="005551FE">
        <w:rPr>
          <w:rFonts w:ascii="Times New Roman" w:hAnsi="Times New Roman" w:cs="Times New Roman"/>
          <w:kern w:val="2"/>
          <w14:ligatures w14:val="standardContextual"/>
        </w:rPr>
        <w:t>)' function.</w:t>
      </w:r>
    </w:p>
    <w:p w14:paraId="6F128312"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Removing special characters: We remove all special characters from the text in the 'text' column using regular expressions and the '</w:t>
      </w:r>
      <w:proofErr w:type="spellStart"/>
      <w:proofErr w:type="gramStart"/>
      <w:r w:rsidRPr="005551FE">
        <w:rPr>
          <w:rFonts w:ascii="Times New Roman" w:hAnsi="Times New Roman" w:cs="Times New Roman"/>
          <w:kern w:val="2"/>
          <w14:ligatures w14:val="standardContextual"/>
        </w:rPr>
        <w:t>re.findall</w:t>
      </w:r>
      <w:proofErr w:type="spellEnd"/>
      <w:proofErr w:type="gramEnd"/>
      <w:r w:rsidRPr="005551FE">
        <w:rPr>
          <w:rFonts w:ascii="Times New Roman" w:hAnsi="Times New Roman" w:cs="Times New Roman"/>
          <w:kern w:val="2"/>
          <w14:ligatures w14:val="standardContextual"/>
        </w:rPr>
        <w:t>()' function to extract alphanumeric characters.</w:t>
      </w:r>
    </w:p>
    <w:p w14:paraId="343B355D"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Removing single characters: We remove all single characters (standalone alphabetic characters) from the text in the 'text' column using regular expressions and the '</w:t>
      </w:r>
      <w:proofErr w:type="spellStart"/>
      <w:proofErr w:type="gramStart"/>
      <w:r w:rsidRPr="005551FE">
        <w:rPr>
          <w:rFonts w:ascii="Times New Roman" w:hAnsi="Times New Roman" w:cs="Times New Roman"/>
          <w:kern w:val="2"/>
          <w14:ligatures w14:val="standardContextual"/>
        </w:rPr>
        <w:t>re.sub</w:t>
      </w:r>
      <w:proofErr w:type="spellEnd"/>
      <w:r w:rsidRPr="005551FE">
        <w:rPr>
          <w:rFonts w:ascii="Times New Roman" w:hAnsi="Times New Roman" w:cs="Times New Roman"/>
          <w:kern w:val="2"/>
          <w14:ligatures w14:val="standardContextual"/>
        </w:rPr>
        <w:t>(</w:t>
      </w:r>
      <w:proofErr w:type="gramEnd"/>
      <w:r w:rsidRPr="005551FE">
        <w:rPr>
          <w:rFonts w:ascii="Times New Roman" w:hAnsi="Times New Roman" w:cs="Times New Roman"/>
          <w:kern w:val="2"/>
          <w14:ligatures w14:val="standardContextual"/>
        </w:rPr>
        <w:t>)' function.</w:t>
      </w:r>
    </w:p>
    <w:p w14:paraId="5E7AF2F2"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Substituting multiple spaces: We substitute multiple spaces in the text with a single space using regular expressions and the '</w:t>
      </w:r>
      <w:proofErr w:type="spellStart"/>
      <w:proofErr w:type="gramStart"/>
      <w:r w:rsidRPr="005551FE">
        <w:rPr>
          <w:rFonts w:ascii="Times New Roman" w:hAnsi="Times New Roman" w:cs="Times New Roman"/>
          <w:kern w:val="2"/>
          <w14:ligatures w14:val="standardContextual"/>
        </w:rPr>
        <w:t>re.sub</w:t>
      </w:r>
      <w:proofErr w:type="spellEnd"/>
      <w:r w:rsidRPr="005551FE">
        <w:rPr>
          <w:rFonts w:ascii="Times New Roman" w:hAnsi="Times New Roman" w:cs="Times New Roman"/>
          <w:kern w:val="2"/>
          <w14:ligatures w14:val="standardContextual"/>
        </w:rPr>
        <w:t>(</w:t>
      </w:r>
      <w:proofErr w:type="gramEnd"/>
      <w:r w:rsidRPr="005551FE">
        <w:rPr>
          <w:rFonts w:ascii="Times New Roman" w:hAnsi="Times New Roman" w:cs="Times New Roman"/>
          <w:kern w:val="2"/>
          <w14:ligatures w14:val="standardContextual"/>
        </w:rPr>
        <w:t>)' function.</w:t>
      </w:r>
    </w:p>
    <w:p w14:paraId="2DC716AA"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Converting 'datetime' column: We convert the values in the 'datetime' column to datetime format using the '</w:t>
      </w:r>
      <w:proofErr w:type="spellStart"/>
      <w:r w:rsidRPr="005551FE">
        <w:rPr>
          <w:rFonts w:ascii="Times New Roman" w:hAnsi="Times New Roman" w:cs="Times New Roman"/>
          <w:kern w:val="2"/>
          <w14:ligatures w14:val="standardContextual"/>
        </w:rPr>
        <w:t>pd.to_</w:t>
      </w:r>
      <w:proofErr w:type="gramStart"/>
      <w:r w:rsidRPr="005551FE">
        <w:rPr>
          <w:rFonts w:ascii="Times New Roman" w:hAnsi="Times New Roman" w:cs="Times New Roman"/>
          <w:kern w:val="2"/>
          <w14:ligatures w14:val="standardContextual"/>
        </w:rPr>
        <w:t>datetime</w:t>
      </w:r>
      <w:proofErr w:type="spellEnd"/>
      <w:r w:rsidRPr="005551FE">
        <w:rPr>
          <w:rFonts w:ascii="Times New Roman" w:hAnsi="Times New Roman" w:cs="Times New Roman"/>
          <w:kern w:val="2"/>
          <w14:ligatures w14:val="standardContextual"/>
        </w:rPr>
        <w:t>(</w:t>
      </w:r>
      <w:proofErr w:type="gramEnd"/>
      <w:r w:rsidRPr="005551FE">
        <w:rPr>
          <w:rFonts w:ascii="Times New Roman" w:hAnsi="Times New Roman" w:cs="Times New Roman"/>
          <w:kern w:val="2"/>
          <w14:ligatures w14:val="standardContextual"/>
        </w:rPr>
        <w:t xml:space="preserve">)' function and then remove the </w:t>
      </w:r>
      <w:proofErr w:type="spellStart"/>
      <w:r w:rsidRPr="005551FE">
        <w:rPr>
          <w:rFonts w:ascii="Times New Roman" w:hAnsi="Times New Roman" w:cs="Times New Roman"/>
          <w:kern w:val="2"/>
          <w14:ligatures w14:val="standardContextual"/>
        </w:rPr>
        <w:t>timezone</w:t>
      </w:r>
      <w:proofErr w:type="spellEnd"/>
      <w:r w:rsidRPr="005551FE">
        <w:rPr>
          <w:rFonts w:ascii="Times New Roman" w:hAnsi="Times New Roman" w:cs="Times New Roman"/>
          <w:kern w:val="2"/>
          <w14:ligatures w14:val="standardContextual"/>
        </w:rPr>
        <w:t xml:space="preserve"> information using the '</w:t>
      </w:r>
      <w:proofErr w:type="spellStart"/>
      <w:r w:rsidRPr="005551FE">
        <w:rPr>
          <w:rFonts w:ascii="Times New Roman" w:hAnsi="Times New Roman" w:cs="Times New Roman"/>
          <w:kern w:val="2"/>
          <w14:ligatures w14:val="standardContextual"/>
        </w:rPr>
        <w:t>dt.tz_localize</w:t>
      </w:r>
      <w:proofErr w:type="spellEnd"/>
      <w:r w:rsidRPr="005551FE">
        <w:rPr>
          <w:rFonts w:ascii="Times New Roman" w:hAnsi="Times New Roman" w:cs="Times New Roman"/>
          <w:kern w:val="2"/>
          <w14:ligatures w14:val="standardContextual"/>
        </w:rPr>
        <w:t>(None)' method.</w:t>
      </w:r>
    </w:p>
    <w:p w14:paraId="49BD4F0D" w14:textId="77777777" w:rsidR="004F7A27" w:rsidRPr="005551FE" w:rsidRDefault="004F7A27"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kern w:val="2"/>
          <w14:ligatures w14:val="standardContextual"/>
        </w:rPr>
        <w:t xml:space="preserve">Viewing the preprocessed data: We display the first few rows of the preprocessed 'data' </w:t>
      </w:r>
      <w:proofErr w:type="spellStart"/>
      <w:r w:rsidRPr="005551FE">
        <w:rPr>
          <w:rFonts w:ascii="Times New Roman" w:hAnsi="Times New Roman" w:cs="Times New Roman"/>
          <w:kern w:val="2"/>
          <w14:ligatures w14:val="standardContextual"/>
        </w:rPr>
        <w:t>dataframe</w:t>
      </w:r>
      <w:proofErr w:type="spellEnd"/>
      <w:r w:rsidRPr="005551FE">
        <w:rPr>
          <w:rFonts w:ascii="Times New Roman" w:hAnsi="Times New Roman" w:cs="Times New Roman"/>
          <w:kern w:val="2"/>
          <w14:ligatures w14:val="standardContextual"/>
        </w:rPr>
        <w:t xml:space="preserve"> using the '</w:t>
      </w:r>
      <w:proofErr w:type="gramStart"/>
      <w:r w:rsidRPr="005551FE">
        <w:rPr>
          <w:rFonts w:ascii="Times New Roman" w:hAnsi="Times New Roman" w:cs="Times New Roman"/>
          <w:kern w:val="2"/>
          <w14:ligatures w14:val="standardContextual"/>
        </w:rPr>
        <w:t>head(</w:t>
      </w:r>
      <w:proofErr w:type="gramEnd"/>
      <w:r w:rsidRPr="005551FE">
        <w:rPr>
          <w:rFonts w:ascii="Times New Roman" w:hAnsi="Times New Roman" w:cs="Times New Roman"/>
          <w:kern w:val="2"/>
          <w14:ligatures w14:val="standardContextual"/>
        </w:rPr>
        <w:t>)' function.</w:t>
      </w:r>
    </w:p>
    <w:p w14:paraId="7E8E70A6" w14:textId="6425FE5B" w:rsidR="004F7A27" w:rsidRPr="005551FE" w:rsidRDefault="006F39C3" w:rsidP="005551FE">
      <w:pPr>
        <w:spacing w:after="160"/>
        <w:jc w:val="both"/>
        <w:rPr>
          <w:rFonts w:ascii="Times New Roman" w:hAnsi="Times New Roman" w:cs="Times New Roman"/>
          <w:kern w:val="2"/>
          <w14:ligatures w14:val="standardContextual"/>
        </w:rPr>
      </w:pPr>
      <w:r w:rsidRPr="005551FE">
        <w:rPr>
          <w:rFonts w:ascii="Times New Roman" w:hAnsi="Times New Roman" w:cs="Times New Roman"/>
          <w:noProof/>
          <w:color w:val="1F2328"/>
        </w:rPr>
        <w:drawing>
          <wp:inline distT="0" distB="0" distL="0" distR="0" wp14:anchorId="209BCE5D" wp14:editId="40C9ADEE">
            <wp:extent cx="5943600" cy="2680335"/>
            <wp:effectExtent l="0" t="0" r="0" b="0"/>
            <wp:docPr id="1875099605" name="Picture 18750996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9605" name="Picture 1" descr="A screenshot of a computer program&#10;&#10;Description automatically generated"/>
                    <pic:cNvPicPr/>
                  </pic:nvPicPr>
                  <pic:blipFill>
                    <a:blip r:embed="rId26"/>
                    <a:stretch>
                      <a:fillRect/>
                    </a:stretch>
                  </pic:blipFill>
                  <pic:spPr>
                    <a:xfrm>
                      <a:off x="0" y="0"/>
                      <a:ext cx="5943600" cy="2680335"/>
                    </a:xfrm>
                    <a:prstGeom prst="rect">
                      <a:avLst/>
                    </a:prstGeom>
                  </pic:spPr>
                </pic:pic>
              </a:graphicData>
            </a:graphic>
          </wp:inline>
        </w:drawing>
      </w:r>
    </w:p>
    <w:p w14:paraId="398482B9" w14:textId="439168A1" w:rsidR="004F7A27" w:rsidRPr="005551FE" w:rsidRDefault="006F39C3" w:rsidP="005551FE">
      <w:pPr>
        <w:spacing w:after="160"/>
        <w:jc w:val="both"/>
        <w:rPr>
          <w:rFonts w:ascii="Times New Roman" w:hAnsi="Times New Roman" w:cs="Times New Roman"/>
          <w:i/>
          <w:iCs/>
          <w:kern w:val="2"/>
          <w14:ligatures w14:val="standardContextual"/>
        </w:rPr>
      </w:pPr>
      <w:r w:rsidRPr="005551FE">
        <w:rPr>
          <w:rFonts w:ascii="Times New Roman" w:hAnsi="Times New Roman" w:cs="Times New Roman"/>
          <w:kern w:val="2"/>
          <w14:ligatures w14:val="standardContextual"/>
        </w:rPr>
        <w:t xml:space="preserve">                           </w:t>
      </w:r>
      <w:r w:rsidR="00FE57C5" w:rsidRPr="005551FE">
        <w:rPr>
          <w:rFonts w:ascii="Times New Roman" w:hAnsi="Times New Roman" w:cs="Times New Roman"/>
          <w:kern w:val="2"/>
          <w14:ligatures w14:val="standardContextual"/>
        </w:rPr>
        <w:t xml:space="preserve">                              </w:t>
      </w:r>
      <w:r w:rsidRPr="005551FE">
        <w:rPr>
          <w:rFonts w:ascii="Times New Roman" w:hAnsi="Times New Roman" w:cs="Times New Roman"/>
          <w:kern w:val="2"/>
          <w14:ligatures w14:val="standardContextual"/>
        </w:rPr>
        <w:t xml:space="preserve"> </w:t>
      </w:r>
      <w:r w:rsidRPr="005551FE">
        <w:rPr>
          <w:rFonts w:ascii="Times New Roman" w:hAnsi="Times New Roman" w:cs="Times New Roman"/>
          <w:i/>
          <w:iCs/>
          <w:kern w:val="2"/>
          <w14:ligatures w14:val="standardContextual"/>
        </w:rPr>
        <w:t xml:space="preserve">Figure </w:t>
      </w:r>
      <w:r w:rsidR="007C411E" w:rsidRPr="005551FE">
        <w:rPr>
          <w:rFonts w:ascii="Times New Roman" w:hAnsi="Times New Roman" w:cs="Times New Roman"/>
          <w:i/>
          <w:iCs/>
          <w:kern w:val="2"/>
          <w14:ligatures w14:val="standardContextual"/>
        </w:rPr>
        <w:t>8</w:t>
      </w:r>
      <w:r w:rsidR="00CB48DD" w:rsidRPr="005551FE">
        <w:rPr>
          <w:rFonts w:ascii="Times New Roman" w:hAnsi="Times New Roman" w:cs="Times New Roman"/>
          <w:i/>
          <w:iCs/>
          <w:kern w:val="2"/>
          <w14:ligatures w14:val="standardContextual"/>
        </w:rPr>
        <w:t>:</w:t>
      </w:r>
      <w:r w:rsidRPr="005551FE">
        <w:rPr>
          <w:rFonts w:ascii="Times New Roman" w:hAnsi="Times New Roman" w:cs="Times New Roman"/>
          <w:i/>
          <w:iCs/>
          <w:kern w:val="2"/>
          <w14:ligatures w14:val="standardContextual"/>
        </w:rPr>
        <w:t xml:space="preserve"> </w:t>
      </w:r>
      <w:r w:rsidR="00AE7ED4" w:rsidRPr="005551FE">
        <w:rPr>
          <w:rFonts w:ascii="Times New Roman" w:hAnsi="Times New Roman" w:cs="Times New Roman"/>
          <w:i/>
          <w:iCs/>
          <w:kern w:val="2"/>
          <w14:ligatures w14:val="standardContextual"/>
        </w:rPr>
        <w:t xml:space="preserve"> preprocessed data</w:t>
      </w:r>
    </w:p>
    <w:p w14:paraId="75FEC0EE" w14:textId="77777777" w:rsidR="004F7A27" w:rsidRPr="005551FE" w:rsidRDefault="004F7A27" w:rsidP="005551FE">
      <w:pPr>
        <w:jc w:val="both"/>
        <w:rPr>
          <w:rFonts w:ascii="Times New Roman" w:hAnsi="Times New Roman" w:cs="Times New Roman"/>
        </w:rPr>
      </w:pPr>
      <w:r w:rsidRPr="005551FE">
        <w:rPr>
          <w:rFonts w:ascii="Times New Roman" w:hAnsi="Times New Roman" w:cs="Times New Roman"/>
        </w:rPr>
        <w:lastRenderedPageBreak/>
        <w:t>Removing URLs from tweet text: We use the '</w:t>
      </w:r>
      <w:proofErr w:type="spellStart"/>
      <w:proofErr w:type="gramStart"/>
      <w:r w:rsidRPr="005551FE">
        <w:rPr>
          <w:rFonts w:ascii="Times New Roman" w:hAnsi="Times New Roman" w:cs="Times New Roman"/>
        </w:rPr>
        <w:t>re.sub</w:t>
      </w:r>
      <w:proofErr w:type="spellEnd"/>
      <w:r w:rsidRPr="005551FE">
        <w:rPr>
          <w:rFonts w:ascii="Times New Roman" w:hAnsi="Times New Roman" w:cs="Times New Roman"/>
        </w:rPr>
        <w:t>(</w:t>
      </w:r>
      <w:proofErr w:type="gramEnd"/>
      <w:r w:rsidRPr="005551FE">
        <w:rPr>
          <w:rFonts w:ascii="Times New Roman" w:hAnsi="Times New Roman" w:cs="Times New Roman"/>
        </w:rPr>
        <w:t>)' function with a regular expression (</w:t>
      </w:r>
      <w:proofErr w:type="spellStart"/>
      <w:r w:rsidRPr="005551FE">
        <w:rPr>
          <w:rFonts w:ascii="Times New Roman" w:hAnsi="Times New Roman" w:cs="Times New Roman"/>
        </w:rPr>
        <w:t>r'http</w:t>
      </w:r>
      <w:proofErr w:type="spellEnd"/>
      <w:r w:rsidRPr="005551FE">
        <w:rPr>
          <w:rFonts w:ascii="Times New Roman" w:hAnsi="Times New Roman" w:cs="Times New Roman"/>
        </w:rPr>
        <w:t>\S+') to remove any URLs (strings starting with "http" and followed by any non-whitespace characters) from the 'text' column of the '</w:t>
      </w:r>
      <w:proofErr w:type="spellStart"/>
      <w:r w:rsidRPr="005551FE">
        <w:rPr>
          <w:rFonts w:ascii="Times New Roman" w:hAnsi="Times New Roman" w:cs="Times New Roman"/>
        </w:rPr>
        <w:t>df_en</w:t>
      </w:r>
      <w:proofErr w:type="spellEnd"/>
      <w:r w:rsidRPr="005551FE">
        <w:rPr>
          <w:rFonts w:ascii="Times New Roman" w:hAnsi="Times New Roman" w:cs="Times New Roman"/>
        </w:rPr>
        <w:t xml:space="preserve">' </w:t>
      </w:r>
      <w:proofErr w:type="spellStart"/>
      <w:r w:rsidRPr="005551FE">
        <w:rPr>
          <w:rFonts w:ascii="Times New Roman" w:hAnsi="Times New Roman" w:cs="Times New Roman"/>
        </w:rPr>
        <w:t>dataframe</w:t>
      </w:r>
      <w:proofErr w:type="spellEnd"/>
      <w:r w:rsidRPr="005551FE">
        <w:rPr>
          <w:rFonts w:ascii="Times New Roman" w:hAnsi="Times New Roman" w:cs="Times New Roman"/>
        </w:rPr>
        <w:t>. The resulting text is then assigned back to the 'text' column.</w:t>
      </w:r>
    </w:p>
    <w:p w14:paraId="493C62B8" w14:textId="77777777" w:rsidR="004F7A27" w:rsidRPr="005551FE" w:rsidRDefault="004F7A27" w:rsidP="005551FE">
      <w:pPr>
        <w:jc w:val="both"/>
        <w:rPr>
          <w:rFonts w:ascii="Times New Roman" w:hAnsi="Times New Roman" w:cs="Times New Roman"/>
        </w:rPr>
      </w:pPr>
      <w:r w:rsidRPr="005551FE">
        <w:rPr>
          <w:rFonts w:ascii="Times New Roman" w:hAnsi="Times New Roman" w:cs="Times New Roman"/>
        </w:rPr>
        <w:t>Removing mentions: We use the '</w:t>
      </w:r>
      <w:proofErr w:type="spellStart"/>
      <w:proofErr w:type="gramStart"/>
      <w:r w:rsidRPr="005551FE">
        <w:rPr>
          <w:rFonts w:ascii="Times New Roman" w:hAnsi="Times New Roman" w:cs="Times New Roman"/>
        </w:rPr>
        <w:t>re.sub</w:t>
      </w:r>
      <w:proofErr w:type="spellEnd"/>
      <w:r w:rsidRPr="005551FE">
        <w:rPr>
          <w:rFonts w:ascii="Times New Roman" w:hAnsi="Times New Roman" w:cs="Times New Roman"/>
        </w:rPr>
        <w:t>(</w:t>
      </w:r>
      <w:proofErr w:type="gramEnd"/>
      <w:r w:rsidRPr="005551FE">
        <w:rPr>
          <w:rFonts w:ascii="Times New Roman" w:hAnsi="Times New Roman" w:cs="Times New Roman"/>
        </w:rPr>
        <w:t>)' function with a regular expression (r'@\w+') to remove mentions (strings starting with '@' followed by alphanumeric characters) from the 'text' column of the '</w:t>
      </w:r>
      <w:proofErr w:type="spellStart"/>
      <w:r w:rsidRPr="005551FE">
        <w:rPr>
          <w:rFonts w:ascii="Times New Roman" w:hAnsi="Times New Roman" w:cs="Times New Roman"/>
        </w:rPr>
        <w:t>df_en</w:t>
      </w:r>
      <w:proofErr w:type="spellEnd"/>
      <w:r w:rsidRPr="005551FE">
        <w:rPr>
          <w:rFonts w:ascii="Times New Roman" w:hAnsi="Times New Roman" w:cs="Times New Roman"/>
        </w:rPr>
        <w:t xml:space="preserve">' </w:t>
      </w:r>
      <w:proofErr w:type="spellStart"/>
      <w:r w:rsidRPr="005551FE">
        <w:rPr>
          <w:rFonts w:ascii="Times New Roman" w:hAnsi="Times New Roman" w:cs="Times New Roman"/>
        </w:rPr>
        <w:t>dataframe</w:t>
      </w:r>
      <w:proofErr w:type="spellEnd"/>
      <w:r w:rsidRPr="005551FE">
        <w:rPr>
          <w:rFonts w:ascii="Times New Roman" w:hAnsi="Times New Roman" w:cs="Times New Roman"/>
        </w:rPr>
        <w:t>. The resulting text is then assigned back to the 'text' column.</w:t>
      </w:r>
    </w:p>
    <w:p w14:paraId="2CA41B37" w14:textId="77777777" w:rsidR="004F7A27" w:rsidRPr="005551FE" w:rsidRDefault="004F7A27" w:rsidP="005551FE">
      <w:pPr>
        <w:jc w:val="both"/>
        <w:rPr>
          <w:rFonts w:ascii="Times New Roman" w:hAnsi="Times New Roman" w:cs="Times New Roman"/>
        </w:rPr>
      </w:pPr>
      <w:r w:rsidRPr="005551FE">
        <w:rPr>
          <w:rFonts w:ascii="Times New Roman" w:hAnsi="Times New Roman" w:cs="Times New Roman"/>
        </w:rPr>
        <w:t>Lowercasing: We convert all the text in the 'text' column to lowercase by splitting each tweet into individual words using the '</w:t>
      </w:r>
      <w:proofErr w:type="gramStart"/>
      <w:r w:rsidRPr="005551FE">
        <w:rPr>
          <w:rFonts w:ascii="Times New Roman" w:hAnsi="Times New Roman" w:cs="Times New Roman"/>
        </w:rPr>
        <w:t>split(</w:t>
      </w:r>
      <w:proofErr w:type="gramEnd"/>
      <w:r w:rsidRPr="005551FE">
        <w:rPr>
          <w:rFonts w:ascii="Times New Roman" w:hAnsi="Times New Roman" w:cs="Times New Roman"/>
        </w:rPr>
        <w:t>)' method, converting each word to lowercase using the 'lower()' method, and then joining the words back together with a space in between. The updated text is assigned back to the 'text' column.</w:t>
      </w:r>
    </w:p>
    <w:p w14:paraId="2EB4D5D0" w14:textId="77777777" w:rsidR="004F7A27" w:rsidRPr="005551FE" w:rsidRDefault="004F7A27" w:rsidP="005551FE">
      <w:pPr>
        <w:jc w:val="both"/>
        <w:rPr>
          <w:rFonts w:ascii="Times New Roman" w:hAnsi="Times New Roman" w:cs="Times New Roman"/>
        </w:rPr>
      </w:pPr>
      <w:r w:rsidRPr="005551FE">
        <w:rPr>
          <w:rFonts w:ascii="Times New Roman" w:hAnsi="Times New Roman" w:cs="Times New Roman"/>
        </w:rPr>
        <w:t>Removing punctuation: We use the '</w:t>
      </w:r>
      <w:proofErr w:type="spellStart"/>
      <w:proofErr w:type="gramStart"/>
      <w:r w:rsidRPr="005551FE">
        <w:rPr>
          <w:rFonts w:ascii="Times New Roman" w:hAnsi="Times New Roman" w:cs="Times New Roman"/>
        </w:rPr>
        <w:t>re.sub</w:t>
      </w:r>
      <w:proofErr w:type="spellEnd"/>
      <w:r w:rsidRPr="005551FE">
        <w:rPr>
          <w:rFonts w:ascii="Times New Roman" w:hAnsi="Times New Roman" w:cs="Times New Roman"/>
        </w:rPr>
        <w:t>(</w:t>
      </w:r>
      <w:proofErr w:type="gramEnd"/>
      <w:r w:rsidRPr="005551FE">
        <w:rPr>
          <w:rFonts w:ascii="Times New Roman" w:hAnsi="Times New Roman" w:cs="Times New Roman"/>
        </w:rPr>
        <w:t>)' function with a regular expression ('[^\w\s]') to remove any punctuation (non-alphanumeric characters except spaces) from the 'text' column of the '</w:t>
      </w:r>
      <w:proofErr w:type="spellStart"/>
      <w:r w:rsidRPr="005551FE">
        <w:rPr>
          <w:rFonts w:ascii="Times New Roman" w:hAnsi="Times New Roman" w:cs="Times New Roman"/>
        </w:rPr>
        <w:t>df_en</w:t>
      </w:r>
      <w:proofErr w:type="spellEnd"/>
      <w:r w:rsidRPr="005551FE">
        <w:rPr>
          <w:rFonts w:ascii="Times New Roman" w:hAnsi="Times New Roman" w:cs="Times New Roman"/>
        </w:rPr>
        <w:t xml:space="preserve">' </w:t>
      </w:r>
      <w:proofErr w:type="spellStart"/>
      <w:r w:rsidRPr="005551FE">
        <w:rPr>
          <w:rFonts w:ascii="Times New Roman" w:hAnsi="Times New Roman" w:cs="Times New Roman"/>
        </w:rPr>
        <w:t>dataframe</w:t>
      </w:r>
      <w:proofErr w:type="spellEnd"/>
      <w:r w:rsidRPr="005551FE">
        <w:rPr>
          <w:rFonts w:ascii="Times New Roman" w:hAnsi="Times New Roman" w:cs="Times New Roman"/>
        </w:rPr>
        <w:t>. The resulting text is then assigned back to the 'text' column.</w:t>
      </w:r>
    </w:p>
    <w:p w14:paraId="6A7B5551" w14:textId="77777777" w:rsidR="004F7A27" w:rsidRPr="005551FE" w:rsidRDefault="004F7A27" w:rsidP="005551FE">
      <w:pPr>
        <w:jc w:val="both"/>
        <w:rPr>
          <w:rFonts w:ascii="Times New Roman" w:hAnsi="Times New Roman" w:cs="Times New Roman"/>
        </w:rPr>
      </w:pPr>
      <w:r w:rsidRPr="005551FE">
        <w:rPr>
          <w:rFonts w:ascii="Times New Roman" w:hAnsi="Times New Roman" w:cs="Times New Roman"/>
        </w:rPr>
        <w:t>Replacing 'chat GPT' with '</w:t>
      </w:r>
      <w:proofErr w:type="spellStart"/>
      <w:r w:rsidRPr="005551FE">
        <w:rPr>
          <w:rFonts w:ascii="Times New Roman" w:hAnsi="Times New Roman" w:cs="Times New Roman"/>
        </w:rPr>
        <w:t>chatGPT</w:t>
      </w:r>
      <w:proofErr w:type="spellEnd"/>
      <w:r w:rsidRPr="005551FE">
        <w:rPr>
          <w:rFonts w:ascii="Times New Roman" w:hAnsi="Times New Roman" w:cs="Times New Roman"/>
        </w:rPr>
        <w:t>': We use the '</w:t>
      </w:r>
      <w:proofErr w:type="spellStart"/>
      <w:proofErr w:type="gramStart"/>
      <w:r w:rsidRPr="005551FE">
        <w:rPr>
          <w:rFonts w:ascii="Times New Roman" w:hAnsi="Times New Roman" w:cs="Times New Roman"/>
        </w:rPr>
        <w:t>re.sub</w:t>
      </w:r>
      <w:proofErr w:type="spellEnd"/>
      <w:r w:rsidRPr="005551FE">
        <w:rPr>
          <w:rFonts w:ascii="Times New Roman" w:hAnsi="Times New Roman" w:cs="Times New Roman"/>
        </w:rPr>
        <w:t>(</w:t>
      </w:r>
      <w:proofErr w:type="gramEnd"/>
      <w:r w:rsidRPr="005551FE">
        <w:rPr>
          <w:rFonts w:ascii="Times New Roman" w:hAnsi="Times New Roman" w:cs="Times New Roman"/>
        </w:rPr>
        <w:t>)' function with the regular expression (</w:t>
      </w:r>
      <w:proofErr w:type="spellStart"/>
      <w:r w:rsidRPr="005551FE">
        <w:rPr>
          <w:rFonts w:ascii="Times New Roman" w:hAnsi="Times New Roman" w:cs="Times New Roman"/>
        </w:rPr>
        <w:t>r'chat</w:t>
      </w:r>
      <w:proofErr w:type="spellEnd"/>
      <w:r w:rsidRPr="005551FE">
        <w:rPr>
          <w:rFonts w:ascii="Times New Roman" w:hAnsi="Times New Roman" w:cs="Times New Roman"/>
        </w:rPr>
        <w:t xml:space="preserve"> GPT') to replace the occurrence of 'chat GPT' with '</w:t>
      </w:r>
      <w:proofErr w:type="spellStart"/>
      <w:r w:rsidRPr="005551FE">
        <w:rPr>
          <w:rFonts w:ascii="Times New Roman" w:hAnsi="Times New Roman" w:cs="Times New Roman"/>
        </w:rPr>
        <w:t>chatGPT</w:t>
      </w:r>
      <w:proofErr w:type="spellEnd"/>
      <w:r w:rsidRPr="005551FE">
        <w:rPr>
          <w:rFonts w:ascii="Times New Roman" w:hAnsi="Times New Roman" w:cs="Times New Roman"/>
        </w:rPr>
        <w:t>' in the 'text' column of the '</w:t>
      </w:r>
      <w:proofErr w:type="spellStart"/>
      <w:r w:rsidRPr="005551FE">
        <w:rPr>
          <w:rFonts w:ascii="Times New Roman" w:hAnsi="Times New Roman" w:cs="Times New Roman"/>
        </w:rPr>
        <w:t>df_en</w:t>
      </w:r>
      <w:proofErr w:type="spellEnd"/>
      <w:r w:rsidRPr="005551FE">
        <w:rPr>
          <w:rFonts w:ascii="Times New Roman" w:hAnsi="Times New Roman" w:cs="Times New Roman"/>
        </w:rPr>
        <w:t xml:space="preserve">' </w:t>
      </w:r>
      <w:proofErr w:type="spellStart"/>
      <w:r w:rsidRPr="005551FE">
        <w:rPr>
          <w:rFonts w:ascii="Times New Roman" w:hAnsi="Times New Roman" w:cs="Times New Roman"/>
        </w:rPr>
        <w:t>dataframe</w:t>
      </w:r>
      <w:proofErr w:type="spellEnd"/>
      <w:r w:rsidRPr="005551FE">
        <w:rPr>
          <w:rFonts w:ascii="Times New Roman" w:hAnsi="Times New Roman" w:cs="Times New Roman"/>
        </w:rPr>
        <w:t>. The resulting text is then assigned back to the 'text' column.</w:t>
      </w:r>
    </w:p>
    <w:p w14:paraId="1884EC94" w14:textId="77777777" w:rsidR="004F7A27" w:rsidRPr="005551FE" w:rsidRDefault="004F7A27" w:rsidP="005551FE">
      <w:pPr>
        <w:jc w:val="both"/>
        <w:rPr>
          <w:rFonts w:ascii="Times New Roman" w:hAnsi="Times New Roman" w:cs="Times New Roman"/>
        </w:rPr>
      </w:pPr>
      <w:r w:rsidRPr="005551FE">
        <w:rPr>
          <w:rFonts w:ascii="Times New Roman" w:hAnsi="Times New Roman" w:cs="Times New Roman"/>
        </w:rPr>
        <w:t>These preprocessing steps help in cleaning and standardizing the tweet text in the 'text' column of the '</w:t>
      </w:r>
      <w:proofErr w:type="spellStart"/>
      <w:r w:rsidRPr="005551FE">
        <w:rPr>
          <w:rFonts w:ascii="Times New Roman" w:hAnsi="Times New Roman" w:cs="Times New Roman"/>
        </w:rPr>
        <w:t>df_en</w:t>
      </w:r>
      <w:proofErr w:type="spellEnd"/>
      <w:r w:rsidRPr="005551FE">
        <w:rPr>
          <w:rFonts w:ascii="Times New Roman" w:hAnsi="Times New Roman" w:cs="Times New Roman"/>
        </w:rPr>
        <w:t xml:space="preserve">' </w:t>
      </w:r>
      <w:proofErr w:type="spellStart"/>
      <w:r w:rsidRPr="005551FE">
        <w:rPr>
          <w:rFonts w:ascii="Times New Roman" w:hAnsi="Times New Roman" w:cs="Times New Roman"/>
        </w:rPr>
        <w:t>dataframe</w:t>
      </w:r>
      <w:proofErr w:type="spellEnd"/>
      <w:r w:rsidRPr="005551FE">
        <w:rPr>
          <w:rFonts w:ascii="Times New Roman" w:hAnsi="Times New Roman" w:cs="Times New Roman"/>
        </w:rPr>
        <w:t>, making it more suitable for further analysis or natural language processing tasks.</w:t>
      </w:r>
    </w:p>
    <w:p w14:paraId="3E74AFAD" w14:textId="77777777" w:rsidR="004F7A27" w:rsidRPr="005551FE" w:rsidRDefault="004F7A27" w:rsidP="005551FE">
      <w:pPr>
        <w:jc w:val="both"/>
        <w:rPr>
          <w:rFonts w:ascii="Times New Roman" w:hAnsi="Times New Roman" w:cs="Times New Roman"/>
        </w:rPr>
      </w:pPr>
    </w:p>
    <w:p w14:paraId="1D844562" w14:textId="77777777" w:rsidR="004F7A27" w:rsidRDefault="004F7A27" w:rsidP="005551FE">
      <w:pPr>
        <w:jc w:val="both"/>
        <w:rPr>
          <w:rFonts w:ascii="Times New Roman" w:eastAsia="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eastAsia="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 ensure the accuracy of our analysis, we implemented various measures to eliminate unnecessary tweets from our dataset. These measures included:</w:t>
      </w:r>
    </w:p>
    <w:p w14:paraId="1565A09D" w14:textId="77777777" w:rsidR="0024505C" w:rsidRPr="005551FE" w:rsidRDefault="0024505C" w:rsidP="005551FE">
      <w:pPr>
        <w:jc w:val="both"/>
        <w:rPr>
          <w:rFonts w:ascii="Times New Roman" w:eastAsia="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6689A7"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We removed duplicate tweets from the dataset.</w:t>
      </w:r>
    </w:p>
    <w:p w14:paraId="56BBCFB1"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 xml:space="preserve">We filtered out tweets that were written in English and stored them in a new </w:t>
      </w:r>
      <w:proofErr w:type="spellStart"/>
      <w:r w:rsidRPr="005551FE">
        <w:rPr>
          <w:rFonts w:ascii="Times New Roman" w:eastAsia="Times New Roman" w:hAnsi="Times New Roman" w:cs="Times New Roman"/>
        </w:rPr>
        <w:t>dataframe</w:t>
      </w:r>
      <w:proofErr w:type="spellEnd"/>
      <w:r w:rsidRPr="005551FE">
        <w:rPr>
          <w:rFonts w:ascii="Times New Roman" w:eastAsia="Times New Roman" w:hAnsi="Times New Roman" w:cs="Times New Roman"/>
        </w:rPr>
        <w:t>.</w:t>
      </w:r>
    </w:p>
    <w:p w14:paraId="7E1B953C"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 xml:space="preserve">We converted all tweets that represented the same word but in different cases (e.g., </w:t>
      </w:r>
      <w:proofErr w:type="spellStart"/>
      <w:r w:rsidRPr="005551FE">
        <w:rPr>
          <w:rFonts w:ascii="Times New Roman" w:eastAsia="Times New Roman" w:hAnsi="Times New Roman" w:cs="Times New Roman"/>
        </w:rPr>
        <w:t>ChatGPT</w:t>
      </w:r>
      <w:proofErr w:type="spellEnd"/>
      <w:r w:rsidRPr="005551FE">
        <w:rPr>
          <w:rFonts w:ascii="Times New Roman" w:eastAsia="Times New Roman" w:hAnsi="Times New Roman" w:cs="Times New Roman"/>
        </w:rPr>
        <w:t xml:space="preserve"> and CHATGPT) to a consistent lowercase form (e.g., </w:t>
      </w:r>
      <w:proofErr w:type="spellStart"/>
      <w:r w:rsidRPr="005551FE">
        <w:rPr>
          <w:rFonts w:ascii="Times New Roman" w:eastAsia="Times New Roman" w:hAnsi="Times New Roman" w:cs="Times New Roman"/>
        </w:rPr>
        <w:t>chatgpt</w:t>
      </w:r>
      <w:proofErr w:type="spellEnd"/>
      <w:r w:rsidRPr="005551FE">
        <w:rPr>
          <w:rFonts w:ascii="Times New Roman" w:eastAsia="Times New Roman" w:hAnsi="Times New Roman" w:cs="Times New Roman"/>
        </w:rPr>
        <w:t>).</w:t>
      </w:r>
    </w:p>
    <w:p w14:paraId="03391A22"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We eliminated noise such as punctuation, URLs, and Twitter handles using the "re" library.</w:t>
      </w:r>
    </w:p>
    <w:p w14:paraId="40AC3D3A"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Unwanted columns were removed.</w:t>
      </w:r>
    </w:p>
    <w:p w14:paraId="2AB5C0BA"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We performed standard preprocessing on the tweets.</w:t>
      </w:r>
    </w:p>
    <w:p w14:paraId="19AF6435"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Twitter handles were removed.</w:t>
      </w:r>
    </w:p>
    <w:p w14:paraId="78A4076A"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Hashtags were removed.</w:t>
      </w:r>
    </w:p>
    <w:p w14:paraId="47BD5642"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URLs were removed.</w:t>
      </w:r>
    </w:p>
    <w:p w14:paraId="45A2F96B"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All special characters were removed.</w:t>
      </w:r>
    </w:p>
    <w:p w14:paraId="184756BD"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Single characters were removed.</w:t>
      </w:r>
    </w:p>
    <w:p w14:paraId="03D75479"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Multiple spaces were substituted with a single space.</w:t>
      </w:r>
    </w:p>
    <w:p w14:paraId="76D06831"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 xml:space="preserve">The 'date' column was converted to datetime format and the </w:t>
      </w:r>
      <w:proofErr w:type="spellStart"/>
      <w:r w:rsidRPr="005551FE">
        <w:rPr>
          <w:rFonts w:ascii="Times New Roman" w:eastAsia="Times New Roman" w:hAnsi="Times New Roman" w:cs="Times New Roman"/>
        </w:rPr>
        <w:t>timezone</w:t>
      </w:r>
      <w:proofErr w:type="spellEnd"/>
      <w:r w:rsidRPr="005551FE">
        <w:rPr>
          <w:rFonts w:ascii="Times New Roman" w:eastAsia="Times New Roman" w:hAnsi="Times New Roman" w:cs="Times New Roman"/>
        </w:rPr>
        <w:t xml:space="preserve"> information was removed.</w:t>
      </w:r>
    </w:p>
    <w:p w14:paraId="343A0F85" w14:textId="77777777" w:rsidR="004F7A27" w:rsidRPr="005551FE" w:rsidRDefault="004F7A27">
      <w:pPr>
        <w:pStyle w:val="ListParagraph"/>
        <w:numPr>
          <w:ilvl w:val="0"/>
          <w:numId w:val="14"/>
        </w:numPr>
        <w:spacing w:after="160"/>
        <w:jc w:val="both"/>
        <w:rPr>
          <w:rFonts w:ascii="Times New Roman" w:eastAsia="Times New Roman" w:hAnsi="Times New Roman" w:cs="Times New Roman"/>
        </w:rPr>
      </w:pPr>
      <w:r w:rsidRPr="005551FE">
        <w:rPr>
          <w:rFonts w:ascii="Times New Roman" w:eastAsia="Times New Roman" w:hAnsi="Times New Roman" w:cs="Times New Roman"/>
        </w:rPr>
        <w:t xml:space="preserve">The CSV dataset was stored in a </w:t>
      </w:r>
      <w:proofErr w:type="spellStart"/>
      <w:r w:rsidRPr="005551FE">
        <w:rPr>
          <w:rFonts w:ascii="Times New Roman" w:eastAsia="Times New Roman" w:hAnsi="Times New Roman" w:cs="Times New Roman"/>
        </w:rPr>
        <w:t>dataframe</w:t>
      </w:r>
      <w:proofErr w:type="spellEnd"/>
      <w:r w:rsidRPr="005551FE">
        <w:rPr>
          <w:rFonts w:ascii="Times New Roman" w:eastAsia="Times New Roman" w:hAnsi="Times New Roman" w:cs="Times New Roman"/>
        </w:rPr>
        <w:t>.</w:t>
      </w:r>
    </w:p>
    <w:p w14:paraId="3CD9AC41" w14:textId="6795620E" w:rsidR="0024505C" w:rsidRDefault="004F7A27" w:rsidP="005551FE">
      <w:pPr>
        <w:jc w:val="both"/>
        <w:rPr>
          <w:rFonts w:ascii="Times New Roman" w:eastAsia="Times New Roman" w:hAnsi="Times New Roman" w:cs="Times New Roman"/>
        </w:rPr>
      </w:pPr>
      <w:r w:rsidRPr="005551FE">
        <w:rPr>
          <w:rFonts w:ascii="Times New Roman" w:eastAsia="Times New Roman" w:hAnsi="Times New Roman" w:cs="Times New Roman"/>
        </w:rPr>
        <w:t>After implementing these preprocessing techniques, our cleaned dataset consisted of 20,114 unique entries, which were then ready for further analysis.</w:t>
      </w:r>
    </w:p>
    <w:p w14:paraId="64872240" w14:textId="77777777" w:rsidR="00AA1B5D" w:rsidRDefault="00AA1B5D" w:rsidP="005551FE">
      <w:pPr>
        <w:jc w:val="both"/>
        <w:rPr>
          <w:rFonts w:ascii="Times New Roman" w:eastAsia="Times New Roman" w:hAnsi="Times New Roman" w:cs="Times New Roman"/>
        </w:rPr>
      </w:pPr>
    </w:p>
    <w:p w14:paraId="57C0BC8F" w14:textId="77777777" w:rsidR="00AA1B5D" w:rsidRPr="00AA1B5D" w:rsidRDefault="00AA1B5D" w:rsidP="005551FE">
      <w:pPr>
        <w:jc w:val="both"/>
        <w:rPr>
          <w:rFonts w:ascii="Times New Roman" w:eastAsia="Times New Roman" w:hAnsi="Times New Roman" w:cs="Times New Roman"/>
        </w:rPr>
      </w:pPr>
    </w:p>
    <w:p w14:paraId="69964F0F" w14:textId="181A1D10" w:rsidR="00845452" w:rsidRPr="005551FE" w:rsidRDefault="00845452" w:rsidP="005551FE">
      <w:pPr>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Dataset after cleaning:</w:t>
      </w:r>
    </w:p>
    <w:p w14:paraId="570C5EC2" w14:textId="77777777" w:rsidR="00845452" w:rsidRPr="005551FE" w:rsidRDefault="00845452" w:rsidP="005551FE">
      <w:pPr>
        <w:jc w:val="both"/>
        <w:rPr>
          <w:rFonts w:ascii="Times New Roman" w:hAnsi="Times New Roman" w:cs="Times New Roman"/>
        </w:rPr>
      </w:pPr>
    </w:p>
    <w:tbl>
      <w:tblPr>
        <w:tblW w:w="7226" w:type="dxa"/>
        <w:tblCellMar>
          <w:left w:w="0" w:type="dxa"/>
          <w:right w:w="0" w:type="dxa"/>
        </w:tblCellMar>
        <w:tblLook w:val="0420" w:firstRow="1" w:lastRow="0" w:firstColumn="0" w:lastColumn="0" w:noHBand="0" w:noVBand="1"/>
      </w:tblPr>
      <w:tblGrid>
        <w:gridCol w:w="3587"/>
        <w:gridCol w:w="3639"/>
      </w:tblGrid>
      <w:tr w:rsidR="00845452" w:rsidRPr="005551FE" w14:paraId="5748732D" w14:textId="77777777" w:rsidTr="00845452">
        <w:trPr>
          <w:trHeight w:val="632"/>
        </w:trPr>
        <w:tc>
          <w:tcPr>
            <w:tcW w:w="35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8598121" w14:textId="77777777" w:rsidR="00845452" w:rsidRPr="005551FE" w:rsidRDefault="00845452" w:rsidP="005551FE">
            <w:pPr>
              <w:jc w:val="both"/>
              <w:rPr>
                <w:rFonts w:ascii="Times New Roman" w:hAnsi="Times New Roman" w:cs="Times New Roman"/>
              </w:rPr>
            </w:pPr>
            <w:r w:rsidRPr="005551FE">
              <w:rPr>
                <w:rFonts w:ascii="Times New Roman" w:hAnsi="Times New Roman" w:cs="Times New Roman"/>
                <w:b/>
                <w:bCs/>
              </w:rPr>
              <w:t>Number of Rows</w:t>
            </w:r>
          </w:p>
        </w:tc>
        <w:tc>
          <w:tcPr>
            <w:tcW w:w="363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CBBAF7F" w14:textId="77777777" w:rsidR="00845452" w:rsidRPr="005551FE" w:rsidRDefault="00845452" w:rsidP="005551FE">
            <w:pPr>
              <w:jc w:val="both"/>
              <w:rPr>
                <w:rFonts w:ascii="Times New Roman" w:hAnsi="Times New Roman" w:cs="Times New Roman"/>
              </w:rPr>
            </w:pPr>
            <w:r w:rsidRPr="005551FE">
              <w:rPr>
                <w:rFonts w:ascii="Times New Roman" w:hAnsi="Times New Roman" w:cs="Times New Roman"/>
                <w:b/>
                <w:bCs/>
              </w:rPr>
              <w:t>Number of Columns</w:t>
            </w:r>
          </w:p>
        </w:tc>
      </w:tr>
      <w:tr w:rsidR="00845452" w:rsidRPr="005551FE" w14:paraId="78E14F9D" w14:textId="77777777" w:rsidTr="00845452">
        <w:trPr>
          <w:trHeight w:val="560"/>
        </w:trPr>
        <w:tc>
          <w:tcPr>
            <w:tcW w:w="358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1776F99" w14:textId="77777777" w:rsidR="00845452" w:rsidRPr="005551FE" w:rsidRDefault="00845452" w:rsidP="005551FE">
            <w:pPr>
              <w:jc w:val="both"/>
              <w:rPr>
                <w:rFonts w:ascii="Times New Roman" w:hAnsi="Times New Roman" w:cs="Times New Roman"/>
              </w:rPr>
            </w:pPr>
            <w:r w:rsidRPr="005551FE">
              <w:rPr>
                <w:rFonts w:ascii="Times New Roman" w:hAnsi="Times New Roman" w:cs="Times New Roman"/>
              </w:rPr>
              <w:t>20114</w:t>
            </w:r>
          </w:p>
        </w:tc>
        <w:tc>
          <w:tcPr>
            <w:tcW w:w="363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E0109CA" w14:textId="77777777" w:rsidR="00845452" w:rsidRPr="005551FE" w:rsidRDefault="00845452" w:rsidP="005551FE">
            <w:pPr>
              <w:jc w:val="both"/>
              <w:rPr>
                <w:rFonts w:ascii="Times New Roman" w:hAnsi="Times New Roman" w:cs="Times New Roman"/>
              </w:rPr>
            </w:pPr>
            <w:r w:rsidRPr="005551FE">
              <w:rPr>
                <w:rFonts w:ascii="Times New Roman" w:hAnsi="Times New Roman" w:cs="Times New Roman"/>
              </w:rPr>
              <w:t>22</w:t>
            </w:r>
          </w:p>
        </w:tc>
      </w:tr>
    </w:tbl>
    <w:p w14:paraId="4F85B2F1" w14:textId="45EFF7BB" w:rsidR="00845452" w:rsidRPr="005551FE" w:rsidRDefault="002E7F1A" w:rsidP="005551FE">
      <w:pPr>
        <w:jc w:val="both"/>
        <w:rPr>
          <w:rFonts w:ascii="Times New Roman" w:hAnsi="Times New Roman" w:cs="Times New Roman"/>
        </w:rPr>
      </w:pPr>
      <w:r w:rsidRPr="005551FE">
        <w:rPr>
          <w:rFonts w:ascii="Times New Roman" w:hAnsi="Times New Roman" w:cs="Times New Roman"/>
        </w:rPr>
        <w:t xml:space="preserve">                         </w:t>
      </w:r>
    </w:p>
    <w:p w14:paraId="21FFACFB" w14:textId="4BA99716" w:rsidR="002E7F1A" w:rsidRPr="005551FE" w:rsidRDefault="002E7F1A" w:rsidP="005551FE">
      <w:pPr>
        <w:jc w:val="both"/>
        <w:rPr>
          <w:rFonts w:ascii="Times New Roman" w:hAnsi="Times New Roman" w:cs="Times New Roman"/>
          <w:i/>
          <w:iCs/>
        </w:rPr>
      </w:pPr>
      <w:r w:rsidRPr="005551FE">
        <w:rPr>
          <w:rFonts w:ascii="Times New Roman" w:hAnsi="Times New Roman" w:cs="Times New Roman"/>
        </w:rPr>
        <w:t xml:space="preserve">                         </w:t>
      </w:r>
      <w:r w:rsidR="00FE57C5" w:rsidRPr="005551FE">
        <w:rPr>
          <w:rFonts w:ascii="Times New Roman" w:hAnsi="Times New Roman" w:cs="Times New Roman"/>
        </w:rPr>
        <w:t xml:space="preserve">     </w:t>
      </w:r>
      <w:r w:rsidRPr="005551FE">
        <w:rPr>
          <w:rFonts w:ascii="Times New Roman" w:hAnsi="Times New Roman" w:cs="Times New Roman"/>
        </w:rPr>
        <w:t xml:space="preserve"> </w:t>
      </w:r>
      <w:r w:rsidRPr="005551FE">
        <w:rPr>
          <w:rFonts w:ascii="Times New Roman" w:hAnsi="Times New Roman" w:cs="Times New Roman"/>
          <w:i/>
          <w:iCs/>
        </w:rPr>
        <w:t xml:space="preserve">Figure </w:t>
      </w:r>
      <w:r w:rsidR="0076403E" w:rsidRPr="005551FE">
        <w:rPr>
          <w:rFonts w:ascii="Times New Roman" w:hAnsi="Times New Roman" w:cs="Times New Roman"/>
          <w:i/>
          <w:iCs/>
        </w:rPr>
        <w:t>9</w:t>
      </w:r>
      <w:r w:rsidRPr="005551FE">
        <w:rPr>
          <w:rFonts w:ascii="Times New Roman" w:hAnsi="Times New Roman" w:cs="Times New Roman"/>
          <w:i/>
          <w:iCs/>
        </w:rPr>
        <w:t>:</w:t>
      </w:r>
      <w:r w:rsidR="00095525" w:rsidRPr="005551FE">
        <w:rPr>
          <w:rFonts w:ascii="Times New Roman" w:hAnsi="Times New Roman" w:cs="Times New Roman"/>
          <w:i/>
          <w:iCs/>
        </w:rPr>
        <w:t xml:space="preserve">  Cleaned dataset</w:t>
      </w:r>
    </w:p>
    <w:p w14:paraId="2B29D604" w14:textId="77777777" w:rsidR="0024505C" w:rsidRDefault="0024505C" w:rsidP="005551FE">
      <w:pPr>
        <w:jc w:val="both"/>
        <w:rPr>
          <w:rFonts w:ascii="Times New Roman" w:hAnsi="Times New Roman" w:cs="Times New Roman"/>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A4480B" w14:textId="3B724E12" w:rsidR="00D67E2B" w:rsidRDefault="00D67E2B" w:rsidP="005551FE">
      <w:pPr>
        <w:jc w:val="both"/>
        <w:rPr>
          <w:rFonts w:ascii="Times New Roman" w:hAnsi="Times New Roman" w:cs="Times New Roman"/>
          <w:b/>
          <w:bCs/>
          <w:u w:val="single"/>
        </w:rPr>
      </w:pPr>
      <w:r w:rsidRPr="005551FE">
        <w:rPr>
          <w:rFonts w:ascii="Times New Roman" w:hAnsi="Times New Roman" w:cs="Times New Roman"/>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Variables present in the cleaned Dataset</w:t>
      </w:r>
      <w:r w:rsidRPr="005551FE">
        <w:rPr>
          <w:rFonts w:ascii="Times New Roman" w:hAnsi="Times New Roman" w:cs="Times New Roman"/>
          <w:b/>
          <w:bCs/>
          <w:u w:val="single"/>
        </w:rPr>
        <w:t>:</w:t>
      </w:r>
    </w:p>
    <w:p w14:paraId="5DD5A813" w14:textId="77777777" w:rsidR="0024505C" w:rsidRPr="005551FE" w:rsidRDefault="0024505C" w:rsidP="005551FE">
      <w:pPr>
        <w:jc w:val="both"/>
        <w:rPr>
          <w:rFonts w:ascii="Times New Roman" w:hAnsi="Times New Roman" w:cs="Times New Roman"/>
        </w:rPr>
      </w:pPr>
    </w:p>
    <w:p w14:paraId="385DD37E" w14:textId="77777777" w:rsidR="00345D7E"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tweet_id</w:t>
      </w:r>
      <w:proofErr w:type="spellEnd"/>
      <w:r w:rsidRPr="005551FE">
        <w:rPr>
          <w:rFonts w:ascii="Times New Roman" w:hAnsi="Times New Roman" w:cs="Times New Roman"/>
          <w:b/>
          <w:bCs/>
        </w:rPr>
        <w:t>:</w:t>
      </w:r>
      <w:r w:rsidRPr="005551FE">
        <w:rPr>
          <w:rFonts w:ascii="Times New Roman" w:hAnsi="Times New Roman" w:cs="Times New Roman"/>
        </w:rPr>
        <w:t xml:space="preserve"> A unique identifier assigned to each individual tweet, used to distinguish one tweet from another.</w:t>
      </w:r>
    </w:p>
    <w:p w14:paraId="7B671DFE" w14:textId="286B530D"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tweet_created</w:t>
      </w:r>
      <w:proofErr w:type="spellEnd"/>
      <w:r w:rsidRPr="005551FE">
        <w:rPr>
          <w:rFonts w:ascii="Times New Roman" w:hAnsi="Times New Roman" w:cs="Times New Roman"/>
          <w:b/>
          <w:bCs/>
        </w:rPr>
        <w:t>:</w:t>
      </w:r>
      <w:r w:rsidRPr="005551FE">
        <w:rPr>
          <w:rFonts w:ascii="Times New Roman" w:hAnsi="Times New Roman" w:cs="Times New Roman"/>
        </w:rPr>
        <w:t xml:space="preserve"> The timestamp indicating when the tweet was originally created or posted.</w:t>
      </w:r>
    </w:p>
    <w:p w14:paraId="35207509"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tweet_extracted</w:t>
      </w:r>
      <w:proofErr w:type="spellEnd"/>
      <w:r w:rsidRPr="005551FE">
        <w:rPr>
          <w:rFonts w:ascii="Times New Roman" w:hAnsi="Times New Roman" w:cs="Times New Roman"/>
          <w:b/>
          <w:bCs/>
        </w:rPr>
        <w:t>:</w:t>
      </w:r>
      <w:r w:rsidRPr="005551FE">
        <w:rPr>
          <w:rFonts w:ascii="Times New Roman" w:hAnsi="Times New Roman" w:cs="Times New Roman"/>
        </w:rPr>
        <w:t xml:space="preserve"> The timestamp indicating when the tweet was extracted or collected from the source platform.</w:t>
      </w:r>
    </w:p>
    <w:p w14:paraId="01A8935C" w14:textId="77777777" w:rsidR="00D67E2B" w:rsidRPr="005551FE" w:rsidRDefault="00D67E2B" w:rsidP="005551FE">
      <w:pPr>
        <w:jc w:val="both"/>
        <w:rPr>
          <w:rFonts w:ascii="Times New Roman" w:hAnsi="Times New Roman" w:cs="Times New Roman"/>
        </w:rPr>
      </w:pPr>
      <w:r w:rsidRPr="005551FE">
        <w:rPr>
          <w:rFonts w:ascii="Times New Roman" w:hAnsi="Times New Roman" w:cs="Times New Roman"/>
          <w:b/>
          <w:bCs/>
        </w:rPr>
        <w:t>text:</w:t>
      </w:r>
      <w:r w:rsidRPr="005551FE">
        <w:rPr>
          <w:rFonts w:ascii="Times New Roman" w:hAnsi="Times New Roman" w:cs="Times New Roman"/>
        </w:rPr>
        <w:t xml:space="preserve"> The actual content of the tweet, which includes the message or text posted by the user.</w:t>
      </w:r>
    </w:p>
    <w:p w14:paraId="4E80BE1A" w14:textId="77777777" w:rsidR="00D67E2B" w:rsidRPr="005551FE" w:rsidRDefault="00D67E2B" w:rsidP="005551FE">
      <w:pPr>
        <w:jc w:val="both"/>
        <w:rPr>
          <w:rFonts w:ascii="Times New Roman" w:hAnsi="Times New Roman" w:cs="Times New Roman"/>
        </w:rPr>
      </w:pPr>
      <w:r w:rsidRPr="005551FE">
        <w:rPr>
          <w:rFonts w:ascii="Times New Roman" w:hAnsi="Times New Roman" w:cs="Times New Roman"/>
          <w:b/>
          <w:bCs/>
        </w:rPr>
        <w:t>lang:</w:t>
      </w:r>
      <w:r w:rsidRPr="005551FE">
        <w:rPr>
          <w:rFonts w:ascii="Times New Roman" w:hAnsi="Times New Roman" w:cs="Times New Roman"/>
        </w:rPr>
        <w:t xml:space="preserve"> The language in which the tweet is written or posted. It represents the language code or abbreviation (e.g., "</w:t>
      </w:r>
      <w:proofErr w:type="spellStart"/>
      <w:r w:rsidRPr="005551FE">
        <w:rPr>
          <w:rFonts w:ascii="Times New Roman" w:hAnsi="Times New Roman" w:cs="Times New Roman"/>
        </w:rPr>
        <w:t>en</w:t>
      </w:r>
      <w:proofErr w:type="spellEnd"/>
      <w:r w:rsidRPr="005551FE">
        <w:rPr>
          <w:rFonts w:ascii="Times New Roman" w:hAnsi="Times New Roman" w:cs="Times New Roman"/>
        </w:rPr>
        <w:t>" for English, "es" for Spanish).</w:t>
      </w:r>
    </w:p>
    <w:p w14:paraId="5E77CC77"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user_id</w:t>
      </w:r>
      <w:proofErr w:type="spellEnd"/>
      <w:r w:rsidRPr="005551FE">
        <w:rPr>
          <w:rFonts w:ascii="Times New Roman" w:hAnsi="Times New Roman" w:cs="Times New Roman"/>
          <w:b/>
          <w:bCs/>
        </w:rPr>
        <w:t>:</w:t>
      </w:r>
      <w:r w:rsidRPr="005551FE">
        <w:rPr>
          <w:rFonts w:ascii="Times New Roman" w:hAnsi="Times New Roman" w:cs="Times New Roman"/>
        </w:rPr>
        <w:t xml:space="preserve"> A unique identifier associated with the user who posted the tweet.</w:t>
      </w:r>
    </w:p>
    <w:p w14:paraId="572A6892"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user_name</w:t>
      </w:r>
      <w:proofErr w:type="spellEnd"/>
      <w:r w:rsidRPr="005551FE">
        <w:rPr>
          <w:rFonts w:ascii="Times New Roman" w:hAnsi="Times New Roman" w:cs="Times New Roman"/>
          <w:b/>
          <w:bCs/>
        </w:rPr>
        <w:t>:</w:t>
      </w:r>
      <w:r w:rsidRPr="005551FE">
        <w:rPr>
          <w:rFonts w:ascii="Times New Roman" w:hAnsi="Times New Roman" w:cs="Times New Roman"/>
        </w:rPr>
        <w:t xml:space="preserve"> The display name or username of the user who posted the tweet.</w:t>
      </w:r>
    </w:p>
    <w:p w14:paraId="74ACCCB8"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user_username</w:t>
      </w:r>
      <w:proofErr w:type="spellEnd"/>
      <w:r w:rsidRPr="005551FE">
        <w:rPr>
          <w:rFonts w:ascii="Times New Roman" w:hAnsi="Times New Roman" w:cs="Times New Roman"/>
          <w:b/>
          <w:bCs/>
        </w:rPr>
        <w:t>:</w:t>
      </w:r>
      <w:r w:rsidRPr="005551FE">
        <w:rPr>
          <w:rFonts w:ascii="Times New Roman" w:hAnsi="Times New Roman" w:cs="Times New Roman"/>
        </w:rPr>
        <w:t xml:space="preserve"> The unique handle or username of the user who posted the tweet, often preceded by the "@" symbol.</w:t>
      </w:r>
    </w:p>
    <w:p w14:paraId="5F4E0378"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user_location</w:t>
      </w:r>
      <w:proofErr w:type="spellEnd"/>
      <w:r w:rsidRPr="005551FE">
        <w:rPr>
          <w:rFonts w:ascii="Times New Roman" w:hAnsi="Times New Roman" w:cs="Times New Roman"/>
          <w:b/>
          <w:bCs/>
        </w:rPr>
        <w:t>:</w:t>
      </w:r>
      <w:r w:rsidRPr="005551FE">
        <w:rPr>
          <w:rFonts w:ascii="Times New Roman" w:hAnsi="Times New Roman" w:cs="Times New Roman"/>
        </w:rPr>
        <w:t xml:space="preserve"> The location or geographic information provided by the user in their profile.</w:t>
      </w:r>
    </w:p>
    <w:p w14:paraId="34D5F3EF"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user_description</w:t>
      </w:r>
      <w:proofErr w:type="spellEnd"/>
      <w:r w:rsidRPr="005551FE">
        <w:rPr>
          <w:rFonts w:ascii="Times New Roman" w:hAnsi="Times New Roman" w:cs="Times New Roman"/>
          <w:b/>
          <w:bCs/>
        </w:rPr>
        <w:t>:</w:t>
      </w:r>
      <w:r w:rsidRPr="005551FE">
        <w:rPr>
          <w:rFonts w:ascii="Times New Roman" w:hAnsi="Times New Roman" w:cs="Times New Roman"/>
        </w:rPr>
        <w:t xml:space="preserve"> The user's profile description or bio, which may contain additional information about the user.</w:t>
      </w:r>
    </w:p>
    <w:p w14:paraId="70988DC4"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user_created</w:t>
      </w:r>
      <w:proofErr w:type="spellEnd"/>
      <w:r w:rsidRPr="005551FE">
        <w:rPr>
          <w:rFonts w:ascii="Times New Roman" w:hAnsi="Times New Roman" w:cs="Times New Roman"/>
          <w:b/>
          <w:bCs/>
        </w:rPr>
        <w:t>:</w:t>
      </w:r>
      <w:r w:rsidRPr="005551FE">
        <w:rPr>
          <w:rFonts w:ascii="Times New Roman" w:hAnsi="Times New Roman" w:cs="Times New Roman"/>
        </w:rPr>
        <w:t xml:space="preserve"> The timestamp indicating when the user's account was created.</w:t>
      </w:r>
    </w:p>
    <w:p w14:paraId="7CD41276"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user_followers_count</w:t>
      </w:r>
      <w:proofErr w:type="spellEnd"/>
      <w:r w:rsidRPr="005551FE">
        <w:rPr>
          <w:rFonts w:ascii="Times New Roman" w:hAnsi="Times New Roman" w:cs="Times New Roman"/>
          <w:b/>
          <w:bCs/>
        </w:rPr>
        <w:t>:</w:t>
      </w:r>
      <w:r w:rsidRPr="005551FE">
        <w:rPr>
          <w:rFonts w:ascii="Times New Roman" w:hAnsi="Times New Roman" w:cs="Times New Roman"/>
        </w:rPr>
        <w:t xml:space="preserve"> The number of followers the user has at the time of the tweet.</w:t>
      </w:r>
    </w:p>
    <w:p w14:paraId="03B667FB"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user_following_count</w:t>
      </w:r>
      <w:proofErr w:type="spellEnd"/>
      <w:r w:rsidRPr="005551FE">
        <w:rPr>
          <w:rFonts w:ascii="Times New Roman" w:hAnsi="Times New Roman" w:cs="Times New Roman"/>
          <w:b/>
          <w:bCs/>
        </w:rPr>
        <w:t>:</w:t>
      </w:r>
      <w:r w:rsidRPr="005551FE">
        <w:rPr>
          <w:rFonts w:ascii="Times New Roman" w:hAnsi="Times New Roman" w:cs="Times New Roman"/>
        </w:rPr>
        <w:t xml:space="preserve"> The number of accounts the user is following at the time of the tweet.</w:t>
      </w:r>
    </w:p>
    <w:p w14:paraId="07BFA82F" w14:textId="77777777" w:rsidR="00D67E2B" w:rsidRPr="005551FE" w:rsidRDefault="00D67E2B" w:rsidP="005551FE">
      <w:pPr>
        <w:jc w:val="both"/>
        <w:rPr>
          <w:rFonts w:ascii="Times New Roman" w:hAnsi="Times New Roman" w:cs="Times New Roman"/>
        </w:rPr>
      </w:pPr>
    </w:p>
    <w:p w14:paraId="5EA3B5B1"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user_tweet_count</w:t>
      </w:r>
      <w:proofErr w:type="spellEnd"/>
      <w:r w:rsidRPr="005551FE">
        <w:rPr>
          <w:rFonts w:ascii="Times New Roman" w:hAnsi="Times New Roman" w:cs="Times New Roman"/>
          <w:b/>
          <w:bCs/>
        </w:rPr>
        <w:t>:</w:t>
      </w:r>
      <w:r w:rsidRPr="005551FE">
        <w:rPr>
          <w:rFonts w:ascii="Times New Roman" w:hAnsi="Times New Roman" w:cs="Times New Roman"/>
        </w:rPr>
        <w:t xml:space="preserve"> The total count of tweets posted by the user up to the time of the current tweet.</w:t>
      </w:r>
    </w:p>
    <w:p w14:paraId="0651792F"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user_verified</w:t>
      </w:r>
      <w:proofErr w:type="spellEnd"/>
      <w:r w:rsidRPr="005551FE">
        <w:rPr>
          <w:rFonts w:ascii="Times New Roman" w:hAnsi="Times New Roman" w:cs="Times New Roman"/>
          <w:b/>
          <w:bCs/>
        </w:rPr>
        <w:t>:</w:t>
      </w:r>
      <w:r w:rsidRPr="005551FE">
        <w:rPr>
          <w:rFonts w:ascii="Times New Roman" w:hAnsi="Times New Roman" w:cs="Times New Roman"/>
        </w:rPr>
        <w:t xml:space="preserve"> A binary indicator (e.g., True/False) showing whether the user's account is verified by the platform (e.g., Twitter).</w:t>
      </w:r>
    </w:p>
    <w:p w14:paraId="45AED8C9" w14:textId="08F9BEB9" w:rsidR="00D67E2B" w:rsidRPr="005551FE" w:rsidRDefault="00345D7E" w:rsidP="005551FE">
      <w:pPr>
        <w:jc w:val="both"/>
        <w:rPr>
          <w:rFonts w:ascii="Times New Roman" w:hAnsi="Times New Roman" w:cs="Times New Roman"/>
        </w:rPr>
      </w:pPr>
      <w:r w:rsidRPr="005551FE">
        <w:rPr>
          <w:rFonts w:ascii="Times New Roman" w:hAnsi="Times New Roman" w:cs="Times New Roman"/>
          <w:b/>
          <w:bCs/>
        </w:rPr>
        <w:t>s</w:t>
      </w:r>
      <w:r w:rsidR="00D67E2B" w:rsidRPr="005551FE">
        <w:rPr>
          <w:rFonts w:ascii="Times New Roman" w:hAnsi="Times New Roman" w:cs="Times New Roman"/>
          <w:b/>
          <w:bCs/>
        </w:rPr>
        <w:t>ource:</w:t>
      </w:r>
      <w:r w:rsidR="00D67E2B" w:rsidRPr="005551FE">
        <w:rPr>
          <w:rFonts w:ascii="Times New Roman" w:hAnsi="Times New Roman" w:cs="Times New Roman"/>
        </w:rPr>
        <w:t xml:space="preserve"> The application or platform from which the tweet was posted, often represented as the source URL or application name.</w:t>
      </w:r>
    </w:p>
    <w:p w14:paraId="512DD901"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retweet_count</w:t>
      </w:r>
      <w:proofErr w:type="spellEnd"/>
      <w:r w:rsidRPr="005551FE">
        <w:rPr>
          <w:rFonts w:ascii="Times New Roman" w:hAnsi="Times New Roman" w:cs="Times New Roman"/>
          <w:b/>
          <w:bCs/>
        </w:rPr>
        <w:t>:</w:t>
      </w:r>
      <w:r w:rsidRPr="005551FE">
        <w:rPr>
          <w:rFonts w:ascii="Times New Roman" w:hAnsi="Times New Roman" w:cs="Times New Roman"/>
        </w:rPr>
        <w:t xml:space="preserve"> The number of times the tweet has been retweeted by other users.</w:t>
      </w:r>
    </w:p>
    <w:p w14:paraId="598942FE"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like_count</w:t>
      </w:r>
      <w:proofErr w:type="spellEnd"/>
      <w:r w:rsidRPr="005551FE">
        <w:rPr>
          <w:rFonts w:ascii="Times New Roman" w:hAnsi="Times New Roman" w:cs="Times New Roman"/>
          <w:b/>
          <w:bCs/>
        </w:rPr>
        <w:t>:</w:t>
      </w:r>
      <w:r w:rsidRPr="005551FE">
        <w:rPr>
          <w:rFonts w:ascii="Times New Roman" w:hAnsi="Times New Roman" w:cs="Times New Roman"/>
        </w:rPr>
        <w:t xml:space="preserve"> The number of times the tweet has been liked or favorited by other users.</w:t>
      </w:r>
    </w:p>
    <w:p w14:paraId="6EAADD19"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reply_count</w:t>
      </w:r>
      <w:proofErr w:type="spellEnd"/>
      <w:r w:rsidRPr="005551FE">
        <w:rPr>
          <w:rFonts w:ascii="Times New Roman" w:hAnsi="Times New Roman" w:cs="Times New Roman"/>
          <w:b/>
          <w:bCs/>
        </w:rPr>
        <w:t>:</w:t>
      </w:r>
      <w:r w:rsidRPr="005551FE">
        <w:rPr>
          <w:rFonts w:ascii="Times New Roman" w:hAnsi="Times New Roman" w:cs="Times New Roman"/>
        </w:rPr>
        <w:t xml:space="preserve"> The number of replies or responses the tweet has received from other users.</w:t>
      </w:r>
    </w:p>
    <w:p w14:paraId="2184685C" w14:textId="55E6A314"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impression_count</w:t>
      </w:r>
      <w:proofErr w:type="spellEnd"/>
      <w:r w:rsidRPr="005551FE">
        <w:rPr>
          <w:rFonts w:ascii="Times New Roman" w:hAnsi="Times New Roman" w:cs="Times New Roman"/>
          <w:b/>
          <w:bCs/>
        </w:rPr>
        <w:t>:</w:t>
      </w:r>
      <w:r w:rsidRPr="005551FE">
        <w:rPr>
          <w:rFonts w:ascii="Times New Roman" w:hAnsi="Times New Roman" w:cs="Times New Roman"/>
        </w:rPr>
        <w:t xml:space="preserve"> The total number of times the tweet has been viewed or displayed to users, indicating its reach or visibility.</w:t>
      </w:r>
    </w:p>
    <w:p w14:paraId="38B7805F" w14:textId="77777777" w:rsidR="00D67E2B" w:rsidRPr="005551FE" w:rsidRDefault="00D67E2B" w:rsidP="005551FE">
      <w:pPr>
        <w:jc w:val="both"/>
        <w:rPr>
          <w:rFonts w:ascii="Times New Roman" w:hAnsi="Times New Roman" w:cs="Times New Roman"/>
        </w:rPr>
      </w:pPr>
      <w:proofErr w:type="spellStart"/>
      <w:r w:rsidRPr="005551FE">
        <w:rPr>
          <w:rFonts w:ascii="Times New Roman" w:hAnsi="Times New Roman" w:cs="Times New Roman"/>
          <w:b/>
          <w:bCs/>
        </w:rPr>
        <w:t>original_tweets</w:t>
      </w:r>
      <w:proofErr w:type="spellEnd"/>
      <w:r w:rsidRPr="005551FE">
        <w:rPr>
          <w:rFonts w:ascii="Times New Roman" w:hAnsi="Times New Roman" w:cs="Times New Roman"/>
          <w:b/>
          <w:bCs/>
        </w:rPr>
        <w:t>:</w:t>
      </w:r>
      <w:r w:rsidRPr="005551FE">
        <w:rPr>
          <w:rFonts w:ascii="Times New Roman" w:hAnsi="Times New Roman" w:cs="Times New Roman"/>
        </w:rPr>
        <w:t xml:space="preserve"> This column may contain a binary indicator or a count of how many original tweets are part of the data. An original tweet is a tweet created by the user and not a retweet of someone else's tweet.</w:t>
      </w:r>
    </w:p>
    <w:p w14:paraId="0ECFBE60" w14:textId="77777777" w:rsidR="00345D7E" w:rsidRPr="005551FE" w:rsidRDefault="00D67E2B" w:rsidP="005551FE">
      <w:pPr>
        <w:jc w:val="both"/>
        <w:rPr>
          <w:rFonts w:ascii="Times New Roman" w:hAnsi="Times New Roman" w:cs="Times New Roman"/>
        </w:rPr>
      </w:pPr>
      <w:r w:rsidRPr="005551FE">
        <w:rPr>
          <w:rFonts w:ascii="Times New Roman" w:hAnsi="Times New Roman" w:cs="Times New Roman"/>
          <w:b/>
          <w:bCs/>
        </w:rPr>
        <w:lastRenderedPageBreak/>
        <w:t>date:</w:t>
      </w:r>
      <w:r w:rsidRPr="005551FE">
        <w:rPr>
          <w:rFonts w:ascii="Times New Roman" w:hAnsi="Times New Roman" w:cs="Times New Roman"/>
        </w:rPr>
        <w:t xml:space="preserve"> The date associated with the tweet. This could be the date when the tweet was originally posted (</w:t>
      </w:r>
      <w:proofErr w:type="spellStart"/>
      <w:r w:rsidRPr="005551FE">
        <w:rPr>
          <w:rFonts w:ascii="Times New Roman" w:hAnsi="Times New Roman" w:cs="Times New Roman"/>
        </w:rPr>
        <w:t>tweet_created</w:t>
      </w:r>
      <w:proofErr w:type="spellEnd"/>
      <w:r w:rsidRPr="005551FE">
        <w:rPr>
          <w:rFonts w:ascii="Times New Roman" w:hAnsi="Times New Roman" w:cs="Times New Roman"/>
        </w:rPr>
        <w:t>) or the date when it was extracted (</w:t>
      </w:r>
      <w:proofErr w:type="spellStart"/>
      <w:r w:rsidRPr="005551FE">
        <w:rPr>
          <w:rFonts w:ascii="Times New Roman" w:hAnsi="Times New Roman" w:cs="Times New Roman"/>
        </w:rPr>
        <w:t>tweet_extracted</w:t>
      </w:r>
      <w:proofErr w:type="spellEnd"/>
      <w:r w:rsidRPr="005551FE">
        <w:rPr>
          <w:rFonts w:ascii="Times New Roman" w:hAnsi="Times New Roman" w:cs="Times New Roman"/>
        </w:rPr>
        <w:t>).</w:t>
      </w:r>
    </w:p>
    <w:p w14:paraId="7DE96DAA" w14:textId="77777777" w:rsidR="00BF13BA" w:rsidRPr="005551FE" w:rsidRDefault="00BF13BA" w:rsidP="005551FE">
      <w:pPr>
        <w:rPr>
          <w:rFonts w:ascii="Times New Roman" w:hAnsi="Times New Roman" w:cs="Times New Roman"/>
        </w:rPr>
      </w:pPr>
    </w:p>
    <w:p w14:paraId="77EFD1BB" w14:textId="2D804099" w:rsidR="00213B9E" w:rsidRDefault="00965285" w:rsidP="005551FE">
      <w:pPr>
        <w:ind w:left="547" w:hanging="547"/>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w:t>
      </w:r>
      <w:r w:rsidRPr="005551FE">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71850" w:rsidRPr="005551FE">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75B3C"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FEATURE ENGINEERING:</w:t>
      </w:r>
    </w:p>
    <w:p w14:paraId="745B395D" w14:textId="77777777" w:rsidR="005A0394" w:rsidRPr="005551FE" w:rsidRDefault="005A0394" w:rsidP="005551FE">
      <w:pPr>
        <w:ind w:left="547" w:hanging="547"/>
        <w:rPr>
          <w:rFonts w:ascii="Times New Roman" w:hAnsi="Times New Roman" w:cs="Times New Roman"/>
          <w:b/>
        </w:rPr>
      </w:pPr>
    </w:p>
    <w:p w14:paraId="5E15F119" w14:textId="77777777" w:rsidR="009062CF" w:rsidRPr="005551FE" w:rsidRDefault="009062CF">
      <w:pPr>
        <w:pStyle w:val="ListParagraph"/>
        <w:numPr>
          <w:ilvl w:val="0"/>
          <w:numId w:val="32"/>
        </w:numPr>
        <w:jc w:val="both"/>
        <w:rPr>
          <w:rFonts w:ascii="Times New Roman" w:hAnsi="Times New Roman" w:cs="Times New Roman"/>
        </w:rPr>
      </w:pPr>
      <w:r w:rsidRPr="005551FE">
        <w:rPr>
          <w:rStyle w:val="normaltextrun"/>
          <w:rFonts w:ascii="Times New Roman" w:hAnsi="Times New Roman" w:cs="Times New Roman"/>
        </w:rPr>
        <w:t>The datetime column provides the timestamp of each tweet's creation. By extracting features like hour, date, month, and year from this column, we can study tweet patterns over different time periods. This helps us identify peak tweeting hours, daily or monthly trends, and long-term changes in tweet activity and sentiment.</w:t>
      </w:r>
      <w:r w:rsidRPr="005551FE">
        <w:rPr>
          <w:rStyle w:val="eop"/>
          <w:rFonts w:ascii="Times New Roman" w:hAnsi="Times New Roman" w:cs="Times New Roman"/>
        </w:rPr>
        <w:t> </w:t>
      </w:r>
    </w:p>
    <w:p w14:paraId="493EF146" w14:textId="77777777" w:rsidR="009062CF" w:rsidRPr="005551FE" w:rsidRDefault="009062CF">
      <w:pPr>
        <w:pStyle w:val="ListParagraph"/>
        <w:numPr>
          <w:ilvl w:val="0"/>
          <w:numId w:val="31"/>
        </w:numPr>
        <w:jc w:val="both"/>
        <w:rPr>
          <w:rStyle w:val="eop"/>
          <w:rFonts w:ascii="Times New Roman" w:hAnsi="Times New Roman" w:cs="Times New Roman"/>
          <w:sz w:val="28"/>
          <w:szCs w:val="28"/>
        </w:rPr>
      </w:pPr>
      <w:r w:rsidRPr="005551FE">
        <w:rPr>
          <w:rFonts w:ascii="Times New Roman" w:hAnsi="Times New Roman" w:cs="Times New Roman"/>
        </w:rPr>
        <w:t>In short, fixing spelling mistakes in tweet</w:t>
      </w:r>
      <w:r w:rsidRPr="005551FE">
        <w:rPr>
          <w:rStyle w:val="normaltextrun"/>
          <w:rFonts w:ascii="Times New Roman" w:hAnsi="Times New Roman" w:cs="Times New Roman"/>
        </w:rPr>
        <w:t xml:space="preserve"> content ensures that the analysis is based on correct and accurate text. </w:t>
      </w:r>
      <w:r w:rsidRPr="005551FE">
        <w:rPr>
          <w:rStyle w:val="normaltextrun"/>
          <w:rFonts w:ascii="Times New Roman" w:hAnsi="Times New Roman" w:cs="Times New Roman"/>
          <w:b/>
          <w:bCs/>
        </w:rPr>
        <w:t>This step is crucial because misspelled words can lead to misinterpretations and inaccurate results.</w:t>
      </w:r>
      <w:r w:rsidRPr="005551FE">
        <w:rPr>
          <w:rStyle w:val="eop"/>
          <w:rFonts w:ascii="Times New Roman" w:hAnsi="Times New Roman" w:cs="Times New Roman"/>
        </w:rPr>
        <w:t> </w:t>
      </w:r>
    </w:p>
    <w:p w14:paraId="2B594669" w14:textId="540D8301" w:rsidR="004228A2" w:rsidRPr="00334284" w:rsidRDefault="009062CF">
      <w:pPr>
        <w:pStyle w:val="NoSpacing"/>
        <w:numPr>
          <w:ilvl w:val="0"/>
          <w:numId w:val="26"/>
        </w:numPr>
        <w:rPr>
          <w:rStyle w:val="eop"/>
          <w:rFonts w:ascii="Times New Roman" w:hAnsi="Times New Roman" w:cs="Times New Roman"/>
          <w:sz w:val="28"/>
          <w:szCs w:val="28"/>
        </w:rPr>
      </w:pPr>
      <w:r w:rsidRPr="005551FE">
        <w:rPr>
          <w:rStyle w:val="normaltextrun"/>
          <w:rFonts w:ascii="Times New Roman" w:hAnsi="Times New Roman" w:cs="Times New Roman"/>
        </w:rPr>
        <w:t>On the other hand, sentiment analysis involves assessing the sentiment expressed in each tweet, determining whether it is positive, negative, or neutral. By understanding the overall sentiment of tweets, we can gain insights into how people feel about a particular topic, product, event, or any other subject of interest. This analysis helps businesses, researchers, and individuals to gauge public opinion and make informed decisions based on the sentiment expressed by Twitter users.</w:t>
      </w:r>
      <w:r w:rsidRPr="005551FE">
        <w:rPr>
          <w:rStyle w:val="eop"/>
          <w:rFonts w:ascii="Times New Roman" w:hAnsi="Times New Roman" w:cs="Times New Roman"/>
        </w:rPr>
        <w:t> </w:t>
      </w:r>
    </w:p>
    <w:p w14:paraId="0E05A01E" w14:textId="77777777" w:rsidR="00334284" w:rsidRPr="00334284" w:rsidRDefault="00334284" w:rsidP="00334284">
      <w:pPr>
        <w:pStyle w:val="NoSpacing"/>
        <w:ind w:left="720"/>
        <w:rPr>
          <w:rFonts w:ascii="Times New Roman" w:hAnsi="Times New Roman" w:cs="Times New Roman"/>
          <w:sz w:val="28"/>
          <w:szCs w:val="28"/>
        </w:rPr>
      </w:pPr>
    </w:p>
    <w:p w14:paraId="75929B03" w14:textId="3EC51F94" w:rsidR="00070F27" w:rsidRPr="005551FE" w:rsidRDefault="00345D7E" w:rsidP="005551FE">
      <w:pPr>
        <w:spacing w:after="160"/>
        <w:jc w:val="both"/>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5551FE">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sidR="00965285" w:rsidRPr="005551FE">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6</w:t>
      </w:r>
      <w:r w:rsidR="00FC10AE" w:rsidRPr="005551FE">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w:t>
      </w:r>
      <w:r w:rsidRPr="005551FE">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070F27" w:rsidRPr="005551FE">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DATA VISUALIZATION:</w:t>
      </w:r>
    </w:p>
    <w:p w14:paraId="44748BA2" w14:textId="6E2747F6" w:rsidR="00345D7E" w:rsidRPr="005551FE" w:rsidRDefault="00345D7E" w:rsidP="005551FE">
      <w:pPr>
        <w:spacing w:after="160"/>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5551FE">
        <w:rPr>
          <w:rFonts w:ascii="Times New Roman" w:hAnsi="Times New Roman" w:cs="Times New Roman"/>
          <w:b/>
          <w:bCs/>
          <w:noProof/>
          <w:color w:val="1F2328"/>
          <w:kern w:val="2"/>
          <w14:ligatures w14:val="standardContextual"/>
        </w:rPr>
        <w:drawing>
          <wp:inline distT="0" distB="0" distL="0" distR="0" wp14:anchorId="74008773" wp14:editId="32592B39">
            <wp:extent cx="5195344" cy="4007230"/>
            <wp:effectExtent l="0" t="0" r="0" b="6350"/>
            <wp:docPr id="708206995" name="Picture 70820699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word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58889" cy="5907391"/>
                    </a:xfrm>
                    <a:prstGeom prst="rect">
                      <a:avLst/>
                    </a:prstGeom>
                    <a:noFill/>
                    <a:ln>
                      <a:noFill/>
                    </a:ln>
                  </pic:spPr>
                </pic:pic>
              </a:graphicData>
            </a:graphic>
          </wp:inline>
        </w:drawing>
      </w:r>
    </w:p>
    <w:p w14:paraId="4EC32981" w14:textId="19843010" w:rsidR="00070F27" w:rsidRPr="005551FE" w:rsidRDefault="00634B9D" w:rsidP="005551FE">
      <w:pPr>
        <w:spacing w:after="160"/>
        <w:jc w:val="both"/>
        <w:rPr>
          <w:rFonts w:ascii="Times New Roman" w:hAnsi="Times New Roman" w:cs="Times New Roman"/>
          <w:i/>
          <w:iCs/>
          <w:kern w:val="2"/>
          <w14:ligatures w14:val="standardContextual"/>
        </w:rPr>
      </w:pPr>
      <w:r w:rsidRPr="005551FE">
        <w:rPr>
          <w:rFonts w:ascii="Times New Roman" w:hAnsi="Times New Roman" w:cs="Times New Roman"/>
          <w:kern w:val="2"/>
          <w14:ligatures w14:val="standardContextual"/>
        </w:rPr>
        <w:t xml:space="preserve">                                  </w:t>
      </w:r>
      <w:r w:rsidR="00FE57C5" w:rsidRPr="005551FE">
        <w:rPr>
          <w:rFonts w:ascii="Times New Roman" w:hAnsi="Times New Roman" w:cs="Times New Roman"/>
          <w:kern w:val="2"/>
          <w14:ligatures w14:val="standardContextual"/>
        </w:rPr>
        <w:t xml:space="preserve">               </w:t>
      </w:r>
      <w:r w:rsidRPr="005551FE">
        <w:rPr>
          <w:rFonts w:ascii="Times New Roman" w:hAnsi="Times New Roman" w:cs="Times New Roman"/>
          <w:kern w:val="2"/>
          <w14:ligatures w14:val="standardContextual"/>
        </w:rPr>
        <w:t xml:space="preserve">  </w:t>
      </w:r>
      <w:r w:rsidRPr="005551FE">
        <w:rPr>
          <w:rFonts w:ascii="Times New Roman" w:hAnsi="Times New Roman" w:cs="Times New Roman"/>
          <w:i/>
          <w:iCs/>
          <w:kern w:val="2"/>
          <w14:ligatures w14:val="standardContextual"/>
        </w:rPr>
        <w:t>Figure</w:t>
      </w:r>
      <w:r w:rsidR="007B2ABB" w:rsidRPr="005551FE">
        <w:rPr>
          <w:rFonts w:ascii="Times New Roman" w:hAnsi="Times New Roman" w:cs="Times New Roman"/>
          <w:i/>
          <w:iCs/>
          <w:kern w:val="2"/>
          <w14:ligatures w14:val="standardContextual"/>
        </w:rPr>
        <w:t xml:space="preserve"> 1</w:t>
      </w:r>
      <w:r w:rsidR="0076403E" w:rsidRPr="005551FE">
        <w:rPr>
          <w:rFonts w:ascii="Times New Roman" w:hAnsi="Times New Roman" w:cs="Times New Roman"/>
          <w:i/>
          <w:iCs/>
          <w:kern w:val="2"/>
          <w14:ligatures w14:val="standardContextual"/>
        </w:rPr>
        <w:t>0</w:t>
      </w:r>
      <w:r w:rsidRPr="005551FE">
        <w:rPr>
          <w:rFonts w:ascii="Times New Roman" w:hAnsi="Times New Roman" w:cs="Times New Roman"/>
          <w:i/>
          <w:iCs/>
          <w:kern w:val="2"/>
          <w14:ligatures w14:val="standardContextual"/>
        </w:rPr>
        <w:t xml:space="preserve">: </w:t>
      </w:r>
      <w:r w:rsidR="009C0440" w:rsidRPr="005551FE">
        <w:rPr>
          <w:rFonts w:ascii="Times New Roman" w:hAnsi="Times New Roman" w:cs="Times New Roman"/>
          <w:i/>
          <w:iCs/>
          <w:kern w:val="2"/>
          <w14:ligatures w14:val="standardContextual"/>
        </w:rPr>
        <w:t xml:space="preserve">   prevalent words in tweets</w:t>
      </w:r>
    </w:p>
    <w:p w14:paraId="638550B6" w14:textId="2C5E55B1" w:rsidR="00411644" w:rsidRPr="005551FE" w:rsidRDefault="00411644">
      <w:pPr>
        <w:pStyle w:val="ListParagraph"/>
        <w:numPr>
          <w:ilvl w:val="0"/>
          <w:numId w:val="27"/>
        </w:numPr>
        <w:spacing w:after="160"/>
        <w:jc w:val="both"/>
        <w:rPr>
          <w:rFonts w:ascii="Times New Roman" w:hAnsi="Times New Roman" w:cs="Times New Roman"/>
          <w:b/>
          <w:bCs/>
          <w:color w:val="1F2328"/>
          <w:kern w:val="2"/>
          <w14:ligatures w14:val="standardContextual"/>
        </w:rPr>
      </w:pPr>
      <w:r w:rsidRPr="005551FE">
        <w:rPr>
          <w:rFonts w:ascii="Times New Roman" w:hAnsi="Times New Roman" w:cs="Times New Roman"/>
        </w:rPr>
        <w:lastRenderedPageBreak/>
        <w:t>Word clouds represent the frequency of words in the provided text data.</w:t>
      </w:r>
    </w:p>
    <w:p w14:paraId="0C765413" w14:textId="77777777" w:rsidR="00411644" w:rsidRPr="005551FE" w:rsidRDefault="00411644">
      <w:pPr>
        <w:pStyle w:val="NoSpacing"/>
        <w:numPr>
          <w:ilvl w:val="0"/>
          <w:numId w:val="27"/>
        </w:numPr>
        <w:rPr>
          <w:rFonts w:ascii="Times New Roman" w:hAnsi="Times New Roman" w:cs="Times New Roman"/>
        </w:rPr>
      </w:pPr>
      <w:r w:rsidRPr="005551FE">
        <w:rPr>
          <w:rFonts w:ascii="Times New Roman" w:hAnsi="Times New Roman" w:cs="Times New Roman"/>
        </w:rPr>
        <w:t>More frequent words are displayed with larger and more prominent fonts in the word cloud.</w:t>
      </w:r>
    </w:p>
    <w:p w14:paraId="32841D58" w14:textId="77777777" w:rsidR="00411644" w:rsidRPr="005551FE" w:rsidRDefault="00411644">
      <w:pPr>
        <w:pStyle w:val="NoSpacing"/>
        <w:numPr>
          <w:ilvl w:val="0"/>
          <w:numId w:val="27"/>
        </w:numPr>
        <w:rPr>
          <w:rFonts w:ascii="Times New Roman" w:hAnsi="Times New Roman" w:cs="Times New Roman"/>
        </w:rPr>
      </w:pPr>
      <w:r w:rsidRPr="005551FE">
        <w:rPr>
          <w:rFonts w:ascii="Times New Roman" w:hAnsi="Times New Roman" w:cs="Times New Roman"/>
        </w:rPr>
        <w:t>Word clouds help identify the most common or significant words in the text data.</w:t>
      </w:r>
    </w:p>
    <w:p w14:paraId="1166748A" w14:textId="77777777" w:rsidR="00411644" w:rsidRPr="005551FE" w:rsidRDefault="00411644">
      <w:pPr>
        <w:pStyle w:val="NoSpacing"/>
        <w:numPr>
          <w:ilvl w:val="0"/>
          <w:numId w:val="27"/>
        </w:numPr>
        <w:rPr>
          <w:rFonts w:ascii="Times New Roman" w:hAnsi="Times New Roman" w:cs="Times New Roman"/>
        </w:rPr>
      </w:pPr>
      <w:r w:rsidRPr="005551FE">
        <w:rPr>
          <w:rFonts w:ascii="Times New Roman" w:hAnsi="Times New Roman" w:cs="Times New Roman"/>
        </w:rPr>
        <w:t>The size and prominence of words in the word cloud convey their importance and usage frequency.</w:t>
      </w:r>
    </w:p>
    <w:p w14:paraId="2291951F" w14:textId="77777777" w:rsidR="00411644" w:rsidRPr="005551FE" w:rsidRDefault="00411644">
      <w:pPr>
        <w:pStyle w:val="NoSpacing"/>
        <w:numPr>
          <w:ilvl w:val="0"/>
          <w:numId w:val="27"/>
        </w:numPr>
        <w:rPr>
          <w:rFonts w:ascii="Times New Roman" w:hAnsi="Times New Roman" w:cs="Times New Roman"/>
        </w:rPr>
      </w:pPr>
      <w:r w:rsidRPr="005551FE">
        <w:rPr>
          <w:rFonts w:ascii="Times New Roman" w:hAnsi="Times New Roman" w:cs="Times New Roman"/>
        </w:rPr>
        <w:t>Word clouds provide a visual and intuitive way to understand the content and identify key themes.</w:t>
      </w:r>
    </w:p>
    <w:p w14:paraId="46128893" w14:textId="77777777" w:rsidR="00411644" w:rsidRPr="005551FE" w:rsidRDefault="00411644">
      <w:pPr>
        <w:pStyle w:val="NoSpacing"/>
        <w:numPr>
          <w:ilvl w:val="0"/>
          <w:numId w:val="27"/>
        </w:numPr>
        <w:rPr>
          <w:rFonts w:ascii="Times New Roman" w:hAnsi="Times New Roman" w:cs="Times New Roman"/>
        </w:rPr>
      </w:pPr>
      <w:r w:rsidRPr="005551FE">
        <w:rPr>
          <w:rFonts w:ascii="Times New Roman" w:hAnsi="Times New Roman" w:cs="Times New Roman"/>
        </w:rPr>
        <w:t>They are helpful in summarizing large amounts of text and gaining quick insights.</w:t>
      </w:r>
    </w:p>
    <w:p w14:paraId="500E3FBA" w14:textId="77777777" w:rsidR="00411644" w:rsidRPr="005551FE" w:rsidRDefault="00411644">
      <w:pPr>
        <w:pStyle w:val="NoSpacing"/>
        <w:numPr>
          <w:ilvl w:val="0"/>
          <w:numId w:val="27"/>
        </w:numPr>
        <w:rPr>
          <w:rFonts w:ascii="Times New Roman" w:hAnsi="Times New Roman" w:cs="Times New Roman"/>
        </w:rPr>
      </w:pPr>
      <w:r w:rsidRPr="005551FE">
        <w:rPr>
          <w:rFonts w:ascii="Times New Roman" w:hAnsi="Times New Roman" w:cs="Times New Roman"/>
        </w:rPr>
        <w:t>Word clouds are widely used in various fields, including data analysis, content marketing, and social media analysis.</w:t>
      </w:r>
    </w:p>
    <w:p w14:paraId="4DAF919F" w14:textId="77777777" w:rsidR="00411644" w:rsidRPr="005551FE" w:rsidRDefault="00411644">
      <w:pPr>
        <w:pStyle w:val="NoSpacing"/>
        <w:numPr>
          <w:ilvl w:val="0"/>
          <w:numId w:val="27"/>
        </w:numPr>
        <w:rPr>
          <w:rFonts w:ascii="Times New Roman" w:hAnsi="Times New Roman" w:cs="Times New Roman"/>
        </w:rPr>
      </w:pPr>
      <w:r w:rsidRPr="005551FE">
        <w:rPr>
          <w:rFonts w:ascii="Times New Roman" w:hAnsi="Times New Roman" w:cs="Times New Roman"/>
        </w:rPr>
        <w:t>They are engaging and visually appealing, making them suitable for presentations and data visualization.</w:t>
      </w:r>
    </w:p>
    <w:p w14:paraId="6F50BE23" w14:textId="77777777" w:rsidR="000428B1" w:rsidRPr="005551FE" w:rsidRDefault="000428B1" w:rsidP="005551FE">
      <w:pPr>
        <w:spacing w:after="160"/>
        <w:jc w:val="both"/>
        <w:rPr>
          <w:rFonts w:ascii="Times New Roman" w:hAnsi="Times New Roman" w:cs="Times New Roman"/>
          <w:b/>
          <w:bCs/>
          <w:color w:val="1F2328"/>
          <w:kern w:val="2"/>
          <w14:ligatures w14:val="standardContextual"/>
        </w:rPr>
      </w:pPr>
    </w:p>
    <w:p w14:paraId="66A20BE1" w14:textId="10837665" w:rsidR="000428B1" w:rsidRPr="005551FE" w:rsidRDefault="0007234F" w:rsidP="005551FE">
      <w:pPr>
        <w:spacing w:after="160"/>
        <w:jc w:val="both"/>
        <w:rPr>
          <w:rFonts w:ascii="Times New Roman" w:hAnsi="Times New Roman" w:cs="Times New Roman"/>
          <w:b/>
          <w:bCs/>
          <w:noProof/>
          <w:color w:val="1F2328"/>
          <w:kern w:val="2"/>
          <w14:ligatures w14:val="standardContextual"/>
        </w:rPr>
      </w:pPr>
      <w:r w:rsidRPr="005551FE">
        <w:rPr>
          <w:rFonts w:ascii="Times New Roman" w:hAnsi="Times New Roman" w:cs="Times New Roman"/>
        </w:rPr>
        <w:t> </w:t>
      </w:r>
      <w:r w:rsidRPr="005551FE">
        <w:rPr>
          <w:rFonts w:ascii="Times New Roman" w:hAnsi="Times New Roman" w:cs="Times New Roman"/>
          <w:b/>
          <w:bCs/>
          <w:noProof/>
          <w:color w:val="1F2328"/>
          <w:kern w:val="2"/>
          <w14:ligatures w14:val="standardContextual"/>
        </w:rPr>
        <w:drawing>
          <wp:inline distT="0" distB="0" distL="0" distR="0" wp14:anchorId="17D8C231" wp14:editId="7299EBCB">
            <wp:extent cx="4896239" cy="2847611"/>
            <wp:effectExtent l="0" t="0" r="0" b="0"/>
            <wp:docPr id="1653472368" name="Picture 1653472368"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of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4586" cy="2898993"/>
                    </a:xfrm>
                    <a:prstGeom prst="rect">
                      <a:avLst/>
                    </a:prstGeom>
                    <a:noFill/>
                    <a:ln>
                      <a:noFill/>
                    </a:ln>
                  </pic:spPr>
                </pic:pic>
              </a:graphicData>
            </a:graphic>
          </wp:inline>
        </w:drawing>
      </w:r>
    </w:p>
    <w:p w14:paraId="3FC24032" w14:textId="21FE99F5" w:rsidR="00567F59" w:rsidRPr="005551FE" w:rsidRDefault="00634B9D" w:rsidP="005551FE">
      <w:pPr>
        <w:rPr>
          <w:rFonts w:ascii="Times New Roman" w:hAnsi="Times New Roman" w:cs="Times New Roman"/>
          <w:i/>
          <w:iCs/>
        </w:rPr>
      </w:pPr>
      <w:r w:rsidRPr="005551FE">
        <w:rPr>
          <w:rFonts w:ascii="Times New Roman" w:hAnsi="Times New Roman" w:cs="Times New Roman"/>
        </w:rPr>
        <w:t xml:space="preserve">                                    </w:t>
      </w:r>
      <w:r w:rsidRPr="005551FE">
        <w:rPr>
          <w:rFonts w:ascii="Times New Roman" w:hAnsi="Times New Roman" w:cs="Times New Roman"/>
          <w:i/>
          <w:iCs/>
        </w:rPr>
        <w:t xml:space="preserve">Figure </w:t>
      </w:r>
      <w:r w:rsidR="007B2ABB" w:rsidRPr="005551FE">
        <w:rPr>
          <w:rFonts w:ascii="Times New Roman" w:hAnsi="Times New Roman" w:cs="Times New Roman"/>
          <w:i/>
          <w:iCs/>
        </w:rPr>
        <w:t>1</w:t>
      </w:r>
      <w:r w:rsidR="0076403E" w:rsidRPr="005551FE">
        <w:rPr>
          <w:rFonts w:ascii="Times New Roman" w:hAnsi="Times New Roman" w:cs="Times New Roman"/>
          <w:i/>
          <w:iCs/>
        </w:rPr>
        <w:t>1</w:t>
      </w:r>
      <w:r w:rsidRPr="005551FE">
        <w:rPr>
          <w:rFonts w:ascii="Times New Roman" w:hAnsi="Times New Roman" w:cs="Times New Roman"/>
          <w:i/>
          <w:iCs/>
        </w:rPr>
        <w:t>:</w:t>
      </w:r>
      <w:r w:rsidR="00095525" w:rsidRPr="005551FE">
        <w:rPr>
          <w:rFonts w:ascii="Times New Roman" w:hAnsi="Times New Roman" w:cs="Times New Roman"/>
          <w:i/>
          <w:iCs/>
        </w:rPr>
        <w:t xml:space="preserve"> Sentence Length Distribution by Language</w:t>
      </w:r>
    </w:p>
    <w:p w14:paraId="1349B2B6" w14:textId="009C1710" w:rsidR="00567F59" w:rsidRPr="005551FE" w:rsidRDefault="00567F59">
      <w:pPr>
        <w:pStyle w:val="NoSpacing"/>
        <w:numPr>
          <w:ilvl w:val="0"/>
          <w:numId w:val="28"/>
        </w:numPr>
        <w:rPr>
          <w:rFonts w:ascii="Times New Roman" w:hAnsi="Times New Roman" w:cs="Times New Roman"/>
        </w:rPr>
      </w:pPr>
      <w:r w:rsidRPr="005551FE">
        <w:rPr>
          <w:rFonts w:ascii="Times New Roman" w:hAnsi="Times New Roman" w:cs="Times New Roman"/>
        </w:rPr>
        <w:t>We create separate histograms for English, Japanese, Chinese, French, and Spanish sentence lengths.</w:t>
      </w:r>
    </w:p>
    <w:p w14:paraId="0D59AD69" w14:textId="77777777" w:rsidR="00567F59" w:rsidRPr="005551FE" w:rsidRDefault="00567F59">
      <w:pPr>
        <w:pStyle w:val="NoSpacing"/>
        <w:numPr>
          <w:ilvl w:val="0"/>
          <w:numId w:val="28"/>
        </w:numPr>
        <w:rPr>
          <w:rFonts w:ascii="Times New Roman" w:hAnsi="Times New Roman" w:cs="Times New Roman"/>
        </w:rPr>
      </w:pPr>
      <w:r w:rsidRPr="005551FE">
        <w:rPr>
          <w:rFonts w:ascii="Times New Roman" w:hAnsi="Times New Roman" w:cs="Times New Roman"/>
        </w:rPr>
        <w:t>This allows us to identify patterns or differences in sentence lengths among these languages.</w:t>
      </w:r>
    </w:p>
    <w:p w14:paraId="445E5EF3" w14:textId="77777777" w:rsidR="00567F59" w:rsidRPr="005551FE" w:rsidRDefault="00567F59">
      <w:pPr>
        <w:pStyle w:val="NoSpacing"/>
        <w:numPr>
          <w:ilvl w:val="0"/>
          <w:numId w:val="28"/>
        </w:numPr>
        <w:rPr>
          <w:rFonts w:ascii="Times New Roman" w:hAnsi="Times New Roman" w:cs="Times New Roman"/>
        </w:rPr>
      </w:pPr>
      <w:r w:rsidRPr="005551FE">
        <w:rPr>
          <w:rFonts w:ascii="Times New Roman" w:hAnsi="Times New Roman" w:cs="Times New Roman"/>
        </w:rPr>
        <w:t>The histograms are valuable tools for us in natural language processing, translation, and cross-linguistic studies.</w:t>
      </w:r>
    </w:p>
    <w:p w14:paraId="736D66E4" w14:textId="77777777" w:rsidR="00567F59" w:rsidRPr="005551FE" w:rsidRDefault="00567F59">
      <w:pPr>
        <w:pStyle w:val="NoSpacing"/>
        <w:numPr>
          <w:ilvl w:val="0"/>
          <w:numId w:val="28"/>
        </w:numPr>
        <w:rPr>
          <w:rFonts w:ascii="Times New Roman" w:hAnsi="Times New Roman" w:cs="Times New Roman"/>
        </w:rPr>
      </w:pPr>
      <w:r w:rsidRPr="005551FE">
        <w:rPr>
          <w:rFonts w:ascii="Times New Roman" w:hAnsi="Times New Roman" w:cs="Times New Roman"/>
        </w:rPr>
        <w:t>They support us in making data-driven decisions in language-related tasks.</w:t>
      </w:r>
    </w:p>
    <w:p w14:paraId="47113822" w14:textId="77777777" w:rsidR="00567F59" w:rsidRPr="005551FE" w:rsidRDefault="00567F59">
      <w:pPr>
        <w:pStyle w:val="NoSpacing"/>
        <w:numPr>
          <w:ilvl w:val="0"/>
          <w:numId w:val="28"/>
        </w:numPr>
        <w:rPr>
          <w:rFonts w:ascii="Times New Roman" w:eastAsia="Times New Roman" w:hAnsi="Times New Roman" w:cs="Times New Roman"/>
          <w:color w:val="374151"/>
        </w:rPr>
      </w:pPr>
      <w:r w:rsidRPr="005551FE">
        <w:rPr>
          <w:rFonts w:ascii="Times New Roman" w:hAnsi="Times New Roman" w:cs="Times New Roman"/>
        </w:rPr>
        <w:t>By analyzing the histograms, we gain insights into the distribution of sentence lengths in each language, aiding in language understanding and analysis</w:t>
      </w:r>
      <w:r w:rsidRPr="005551FE">
        <w:rPr>
          <w:rFonts w:ascii="Times New Roman" w:eastAsia="Times New Roman" w:hAnsi="Times New Roman" w:cs="Times New Roman"/>
          <w:color w:val="374151"/>
        </w:rPr>
        <w:t>.</w:t>
      </w:r>
    </w:p>
    <w:p w14:paraId="0EFDDB41" w14:textId="77777777" w:rsidR="00567F59" w:rsidRPr="005551FE" w:rsidRDefault="00567F59" w:rsidP="005551FE">
      <w:pPr>
        <w:ind w:firstLine="720"/>
        <w:rPr>
          <w:rFonts w:ascii="Times New Roman" w:hAnsi="Times New Roman" w:cs="Times New Roman"/>
        </w:rPr>
      </w:pPr>
    </w:p>
    <w:p w14:paraId="591B1770" w14:textId="1EEA78DA" w:rsidR="00634B9D" w:rsidRPr="005551FE" w:rsidRDefault="0007234F" w:rsidP="005551FE">
      <w:pPr>
        <w:spacing w:after="160"/>
        <w:jc w:val="both"/>
        <w:rPr>
          <w:rFonts w:ascii="Times New Roman" w:hAnsi="Times New Roman" w:cs="Times New Roman"/>
        </w:rPr>
      </w:pPr>
      <w:r w:rsidRPr="005551FE">
        <w:rPr>
          <w:rFonts w:ascii="Times New Roman" w:hAnsi="Times New Roman" w:cs="Times New Roman"/>
        </w:rPr>
        <w:lastRenderedPageBreak/>
        <w:t> </w:t>
      </w:r>
      <w:r w:rsidR="00C83415" w:rsidRPr="005551FE">
        <w:rPr>
          <w:rFonts w:ascii="Times New Roman" w:hAnsi="Times New Roman" w:cs="Times New Roman"/>
          <w:noProof/>
        </w:rPr>
        <w:drawing>
          <wp:inline distT="0" distB="0" distL="0" distR="0" wp14:anchorId="70CF5446" wp14:editId="208A370A">
            <wp:extent cx="5943600" cy="3747135"/>
            <wp:effectExtent l="0" t="0" r="0" b="5715"/>
            <wp:docPr id="1383825821" name="Picture 1383825821" descr="A graph of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5821" name="Picture 1" descr="A graph of a number of number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47135"/>
                    </a:xfrm>
                    <a:prstGeom prst="rect">
                      <a:avLst/>
                    </a:prstGeom>
                    <a:noFill/>
                    <a:ln>
                      <a:noFill/>
                    </a:ln>
                  </pic:spPr>
                </pic:pic>
              </a:graphicData>
            </a:graphic>
          </wp:inline>
        </w:drawing>
      </w:r>
      <w:r w:rsidR="00634B9D" w:rsidRPr="005551FE">
        <w:rPr>
          <w:rFonts w:ascii="Times New Roman" w:hAnsi="Times New Roman" w:cs="Times New Roman"/>
        </w:rPr>
        <w:t xml:space="preserve">     </w:t>
      </w:r>
    </w:p>
    <w:p w14:paraId="25C261DD" w14:textId="21679AD2" w:rsidR="0007234F" w:rsidRPr="005551FE" w:rsidRDefault="00634B9D" w:rsidP="005551FE">
      <w:pPr>
        <w:spacing w:after="160"/>
        <w:jc w:val="both"/>
        <w:rPr>
          <w:rFonts w:ascii="Times New Roman" w:hAnsi="Times New Roman" w:cs="Times New Roman"/>
        </w:rPr>
      </w:pPr>
      <w:r w:rsidRPr="005551FE">
        <w:rPr>
          <w:rFonts w:ascii="Times New Roman" w:hAnsi="Times New Roman" w:cs="Times New Roman"/>
        </w:rPr>
        <w:t xml:space="preserve">                                       </w:t>
      </w:r>
      <w:r w:rsidRPr="005551FE">
        <w:rPr>
          <w:rFonts w:ascii="Times New Roman" w:hAnsi="Times New Roman" w:cs="Times New Roman"/>
          <w:i/>
          <w:iCs/>
        </w:rPr>
        <w:t>Figure</w:t>
      </w:r>
      <w:r w:rsidR="007B2ABB" w:rsidRPr="005551FE">
        <w:rPr>
          <w:rFonts w:ascii="Times New Roman" w:hAnsi="Times New Roman" w:cs="Times New Roman"/>
          <w:i/>
          <w:iCs/>
        </w:rPr>
        <w:t xml:space="preserve"> 1</w:t>
      </w:r>
      <w:r w:rsidR="0076403E" w:rsidRPr="005551FE">
        <w:rPr>
          <w:rFonts w:ascii="Times New Roman" w:hAnsi="Times New Roman" w:cs="Times New Roman"/>
          <w:i/>
          <w:iCs/>
        </w:rPr>
        <w:t>2</w:t>
      </w:r>
      <w:r w:rsidRPr="005551FE">
        <w:rPr>
          <w:rFonts w:ascii="Times New Roman" w:hAnsi="Times New Roman" w:cs="Times New Roman"/>
          <w:i/>
          <w:iCs/>
        </w:rPr>
        <w:t xml:space="preserve">:  </w:t>
      </w:r>
      <w:r w:rsidR="00095525" w:rsidRPr="005551FE">
        <w:rPr>
          <w:rFonts w:ascii="Times New Roman" w:hAnsi="Times New Roman" w:cs="Times New Roman"/>
          <w:i/>
          <w:iCs/>
        </w:rPr>
        <w:t>Reply count distribution on no of tweets</w:t>
      </w:r>
      <w:r w:rsidRPr="005551FE">
        <w:rPr>
          <w:rFonts w:ascii="Times New Roman" w:hAnsi="Times New Roman" w:cs="Times New Roman"/>
        </w:rPr>
        <w:t xml:space="preserve">                                                             </w:t>
      </w:r>
    </w:p>
    <w:p w14:paraId="2D7082BE" w14:textId="77777777" w:rsidR="00C15B63" w:rsidRPr="005551FE" w:rsidRDefault="00C15B63">
      <w:pPr>
        <w:pStyle w:val="NoSpacing"/>
        <w:numPr>
          <w:ilvl w:val="0"/>
          <w:numId w:val="29"/>
        </w:numPr>
        <w:rPr>
          <w:rFonts w:ascii="Times New Roman" w:hAnsi="Times New Roman" w:cs="Times New Roman"/>
        </w:rPr>
      </w:pPr>
      <w:r w:rsidRPr="005551FE">
        <w:rPr>
          <w:rFonts w:ascii="Times New Roman" w:hAnsi="Times New Roman" w:cs="Times New Roman"/>
        </w:rPr>
        <w:t>The plot is a histogram representing the distribution of the number of responses (reply count) in a dataset of tweets.</w:t>
      </w:r>
    </w:p>
    <w:p w14:paraId="50547BA1" w14:textId="77777777" w:rsidR="00C15B63" w:rsidRPr="005551FE" w:rsidRDefault="00C15B63">
      <w:pPr>
        <w:pStyle w:val="NoSpacing"/>
        <w:numPr>
          <w:ilvl w:val="0"/>
          <w:numId w:val="29"/>
        </w:numPr>
        <w:rPr>
          <w:rFonts w:ascii="Times New Roman" w:hAnsi="Times New Roman" w:cs="Times New Roman"/>
        </w:rPr>
      </w:pPr>
      <w:r w:rsidRPr="005551FE">
        <w:rPr>
          <w:rFonts w:ascii="Times New Roman" w:hAnsi="Times New Roman" w:cs="Times New Roman"/>
        </w:rPr>
        <w:t>The histogram divides the reply count range into 50 bins for visualization.</w:t>
      </w:r>
    </w:p>
    <w:p w14:paraId="5417A9B3" w14:textId="77777777" w:rsidR="00C15B63" w:rsidRPr="005551FE" w:rsidRDefault="00C15B63">
      <w:pPr>
        <w:pStyle w:val="NoSpacing"/>
        <w:numPr>
          <w:ilvl w:val="0"/>
          <w:numId w:val="29"/>
        </w:numPr>
        <w:rPr>
          <w:rFonts w:ascii="Times New Roman" w:hAnsi="Times New Roman" w:cs="Times New Roman"/>
        </w:rPr>
      </w:pPr>
      <w:r w:rsidRPr="005551FE">
        <w:rPr>
          <w:rFonts w:ascii="Times New Roman" w:hAnsi="Times New Roman" w:cs="Times New Roman"/>
        </w:rPr>
        <w:t>The x-axis is labeled as "Reply count," showing the number of responses received by tweets.</w:t>
      </w:r>
    </w:p>
    <w:p w14:paraId="2AD62C8B" w14:textId="77777777" w:rsidR="00C15B63" w:rsidRPr="005551FE" w:rsidRDefault="00C15B63">
      <w:pPr>
        <w:pStyle w:val="NoSpacing"/>
        <w:numPr>
          <w:ilvl w:val="0"/>
          <w:numId w:val="29"/>
        </w:numPr>
        <w:rPr>
          <w:rFonts w:ascii="Times New Roman" w:hAnsi="Times New Roman" w:cs="Times New Roman"/>
        </w:rPr>
      </w:pPr>
      <w:r w:rsidRPr="005551FE">
        <w:rPr>
          <w:rFonts w:ascii="Times New Roman" w:hAnsi="Times New Roman" w:cs="Times New Roman"/>
        </w:rPr>
        <w:t>The y-axis is labeled with the corresponding number of tweets falling within each reply count interval.</w:t>
      </w:r>
    </w:p>
    <w:p w14:paraId="75779547" w14:textId="77777777" w:rsidR="00C15B63" w:rsidRPr="005551FE" w:rsidRDefault="00C15B63">
      <w:pPr>
        <w:pStyle w:val="NoSpacing"/>
        <w:numPr>
          <w:ilvl w:val="0"/>
          <w:numId w:val="29"/>
        </w:numPr>
        <w:rPr>
          <w:rFonts w:ascii="Times New Roman" w:hAnsi="Times New Roman" w:cs="Times New Roman"/>
        </w:rPr>
      </w:pPr>
      <w:r w:rsidRPr="005551FE">
        <w:rPr>
          <w:rFonts w:ascii="Times New Roman" w:hAnsi="Times New Roman" w:cs="Times New Roman"/>
        </w:rPr>
        <w:t>The histogram facilitates easy analysis of tweet concentration across different reply count intervals.</w:t>
      </w:r>
    </w:p>
    <w:p w14:paraId="226A8D33" w14:textId="5807FA4D" w:rsidR="00C15B63" w:rsidRPr="005551FE" w:rsidRDefault="00C15B63">
      <w:pPr>
        <w:pStyle w:val="NoSpacing"/>
        <w:numPr>
          <w:ilvl w:val="0"/>
          <w:numId w:val="29"/>
        </w:numPr>
        <w:rPr>
          <w:rFonts w:ascii="Times New Roman" w:hAnsi="Times New Roman" w:cs="Times New Roman"/>
        </w:rPr>
      </w:pPr>
      <w:r w:rsidRPr="005551FE">
        <w:rPr>
          <w:rFonts w:ascii="Times New Roman" w:hAnsi="Times New Roman" w:cs="Times New Roman"/>
        </w:rPr>
        <w:t>It helps in identifying trends, patterns, and potential outliers in the data.</w:t>
      </w:r>
      <w:r w:rsidR="00C8796D" w:rsidRPr="005551FE">
        <w:rPr>
          <w:rFonts w:ascii="Times New Roman" w:hAnsi="Times New Roman" w:cs="Times New Roman"/>
        </w:rPr>
        <w:t xml:space="preserve"> </w:t>
      </w:r>
      <w:r w:rsidRPr="005551FE">
        <w:rPr>
          <w:rFonts w:ascii="Times New Roman" w:hAnsi="Times New Roman" w:cs="Times New Roman"/>
        </w:rPr>
        <w:t>The histogram is valuable for understanding engagement levels and identifying popular tweets.</w:t>
      </w:r>
    </w:p>
    <w:p w14:paraId="6CB7962C" w14:textId="77777777" w:rsidR="00C15B63" w:rsidRPr="005551FE" w:rsidRDefault="00C15B63">
      <w:pPr>
        <w:pStyle w:val="NoSpacing"/>
        <w:numPr>
          <w:ilvl w:val="0"/>
          <w:numId w:val="29"/>
        </w:numPr>
        <w:rPr>
          <w:rFonts w:ascii="Times New Roman" w:hAnsi="Times New Roman" w:cs="Times New Roman"/>
        </w:rPr>
      </w:pPr>
      <w:r w:rsidRPr="005551FE">
        <w:rPr>
          <w:rFonts w:ascii="Times New Roman" w:hAnsi="Times New Roman" w:cs="Times New Roman"/>
        </w:rPr>
        <w:t>It provides insights into the dynamics of social media interactions and how tweets receive varying numbers of responses.</w:t>
      </w:r>
    </w:p>
    <w:p w14:paraId="2F0ECE4D" w14:textId="77777777" w:rsidR="00567F59" w:rsidRPr="005551FE" w:rsidRDefault="00567F59" w:rsidP="005551FE">
      <w:pPr>
        <w:spacing w:after="160"/>
        <w:jc w:val="both"/>
        <w:rPr>
          <w:rFonts w:ascii="Times New Roman" w:hAnsi="Times New Roman" w:cs="Times New Roman"/>
        </w:rPr>
      </w:pPr>
    </w:p>
    <w:p w14:paraId="17747ADF" w14:textId="1A7F0812" w:rsidR="0007234F" w:rsidRPr="005551FE" w:rsidRDefault="0007234F" w:rsidP="005551FE">
      <w:pPr>
        <w:spacing w:after="160"/>
        <w:jc w:val="both"/>
        <w:rPr>
          <w:rFonts w:ascii="Times New Roman" w:hAnsi="Times New Roman" w:cs="Times New Roman"/>
        </w:rPr>
      </w:pPr>
      <w:r w:rsidRPr="005551FE">
        <w:rPr>
          <w:rFonts w:ascii="Times New Roman" w:hAnsi="Times New Roman" w:cs="Times New Roman"/>
        </w:rPr>
        <w:lastRenderedPageBreak/>
        <w:t> </w:t>
      </w:r>
      <w:r w:rsidR="007A5C75" w:rsidRPr="007A5C75">
        <w:rPr>
          <w:rFonts w:ascii="Times New Roman" w:hAnsi="Times New Roman" w:cs="Times New Roman"/>
          <w:noProof/>
        </w:rPr>
        <w:drawing>
          <wp:inline distT="0" distB="0" distL="0" distR="0" wp14:anchorId="1665683E" wp14:editId="298D9CB3">
            <wp:extent cx="5943600" cy="3784600"/>
            <wp:effectExtent l="0" t="0" r="0" b="0"/>
            <wp:docPr id="2" name="Picture 2"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with blue dots&#10;&#10;Description automatically generated"/>
                    <pic:cNvPicPr/>
                  </pic:nvPicPr>
                  <pic:blipFill>
                    <a:blip r:embed="rId30"/>
                    <a:stretch>
                      <a:fillRect/>
                    </a:stretch>
                  </pic:blipFill>
                  <pic:spPr>
                    <a:xfrm>
                      <a:off x="0" y="0"/>
                      <a:ext cx="5943600" cy="3784600"/>
                    </a:xfrm>
                    <a:prstGeom prst="rect">
                      <a:avLst/>
                    </a:prstGeom>
                  </pic:spPr>
                </pic:pic>
              </a:graphicData>
            </a:graphic>
          </wp:inline>
        </w:drawing>
      </w:r>
    </w:p>
    <w:p w14:paraId="4451988B" w14:textId="2ACBFE63" w:rsidR="00CB48DD" w:rsidRPr="005551FE" w:rsidRDefault="00634B9D" w:rsidP="005551FE">
      <w:pPr>
        <w:spacing w:after="160"/>
        <w:jc w:val="both"/>
        <w:rPr>
          <w:rFonts w:ascii="Times New Roman" w:hAnsi="Times New Roman" w:cs="Times New Roman"/>
          <w:i/>
          <w:iCs/>
        </w:rPr>
      </w:pPr>
      <w:r w:rsidRPr="005551FE">
        <w:rPr>
          <w:rFonts w:ascii="Times New Roman" w:hAnsi="Times New Roman" w:cs="Times New Roman"/>
        </w:rPr>
        <w:t xml:space="preserve">                           </w:t>
      </w:r>
      <w:r w:rsidR="00CB48DD" w:rsidRPr="005551FE">
        <w:rPr>
          <w:rFonts w:ascii="Times New Roman" w:hAnsi="Times New Roman" w:cs="Times New Roman"/>
        </w:rPr>
        <w:t xml:space="preserve">           </w:t>
      </w:r>
      <w:r w:rsidRPr="005551FE">
        <w:rPr>
          <w:rFonts w:ascii="Times New Roman" w:hAnsi="Times New Roman" w:cs="Times New Roman"/>
        </w:rPr>
        <w:t xml:space="preserve">  </w:t>
      </w:r>
      <w:r w:rsidRPr="005551FE">
        <w:rPr>
          <w:rFonts w:ascii="Times New Roman" w:hAnsi="Times New Roman" w:cs="Times New Roman"/>
          <w:i/>
          <w:iCs/>
        </w:rPr>
        <w:t>Figure</w:t>
      </w:r>
      <w:r w:rsidR="007B2ABB" w:rsidRPr="005551FE">
        <w:rPr>
          <w:rFonts w:ascii="Times New Roman" w:hAnsi="Times New Roman" w:cs="Times New Roman"/>
          <w:i/>
          <w:iCs/>
        </w:rPr>
        <w:t xml:space="preserve"> 1</w:t>
      </w:r>
      <w:r w:rsidR="0076403E" w:rsidRPr="005551FE">
        <w:rPr>
          <w:rFonts w:ascii="Times New Roman" w:hAnsi="Times New Roman" w:cs="Times New Roman"/>
          <w:i/>
          <w:iCs/>
        </w:rPr>
        <w:t>3</w:t>
      </w:r>
      <w:r w:rsidRPr="005551FE">
        <w:rPr>
          <w:rFonts w:ascii="Times New Roman" w:hAnsi="Times New Roman" w:cs="Times New Roman"/>
          <w:i/>
          <w:iCs/>
        </w:rPr>
        <w:t xml:space="preserve">: </w:t>
      </w:r>
      <w:r w:rsidR="00CB48DD" w:rsidRPr="005551FE">
        <w:rPr>
          <w:rFonts w:ascii="Times New Roman" w:hAnsi="Times New Roman" w:cs="Times New Roman"/>
          <w:i/>
          <w:iCs/>
        </w:rPr>
        <w:t xml:space="preserve">Like count vs </w:t>
      </w:r>
      <w:r w:rsidR="007C411E" w:rsidRPr="005551FE">
        <w:rPr>
          <w:rFonts w:ascii="Times New Roman" w:hAnsi="Times New Roman" w:cs="Times New Roman"/>
          <w:i/>
          <w:iCs/>
        </w:rPr>
        <w:t>Retweet scatter</w:t>
      </w:r>
      <w:r w:rsidR="00095525" w:rsidRPr="005551FE">
        <w:rPr>
          <w:rFonts w:ascii="Times New Roman" w:hAnsi="Times New Roman" w:cs="Times New Roman"/>
          <w:i/>
          <w:iCs/>
        </w:rPr>
        <w:t xml:space="preserve"> plot </w:t>
      </w:r>
    </w:p>
    <w:p w14:paraId="5D095EA2" w14:textId="53B0E517" w:rsidR="00A75B3C" w:rsidRPr="005551FE" w:rsidRDefault="00A75B3C" w:rsidP="005551FE">
      <w:pPr>
        <w:spacing w:after="160"/>
        <w:jc w:val="both"/>
        <w:rPr>
          <w:rFonts w:ascii="Times New Roman" w:hAnsi="Times New Roman" w:cs="Times New Roman"/>
        </w:rPr>
      </w:pPr>
      <w:r w:rsidRPr="005551FE">
        <w:rPr>
          <w:rFonts w:ascii="Times New Roman" w:hAnsi="Times New Roman" w:cs="Times New Roman"/>
        </w:rPr>
        <w:t>The scatter plot illustrates the relationship between likes and retweets for tweets that received responses.</w:t>
      </w:r>
    </w:p>
    <w:p w14:paraId="4B80439E" w14:textId="77777777" w:rsidR="00A75B3C" w:rsidRPr="005551FE" w:rsidRDefault="00A75B3C">
      <w:pPr>
        <w:pStyle w:val="NoSpacing"/>
        <w:numPr>
          <w:ilvl w:val="0"/>
          <w:numId w:val="30"/>
        </w:numPr>
        <w:rPr>
          <w:rFonts w:ascii="Times New Roman" w:hAnsi="Times New Roman" w:cs="Times New Roman"/>
        </w:rPr>
      </w:pPr>
      <w:r w:rsidRPr="005551FE">
        <w:rPr>
          <w:rFonts w:ascii="Times New Roman" w:hAnsi="Times New Roman" w:cs="Times New Roman"/>
        </w:rPr>
        <w:t>Points close to a straight line indicate a strong positive correlation, suggesting that more likes correspond to more retweets.</w:t>
      </w:r>
    </w:p>
    <w:p w14:paraId="12AEEB47" w14:textId="77777777" w:rsidR="00A75B3C" w:rsidRPr="005551FE" w:rsidRDefault="00A75B3C">
      <w:pPr>
        <w:pStyle w:val="NoSpacing"/>
        <w:numPr>
          <w:ilvl w:val="0"/>
          <w:numId w:val="30"/>
        </w:numPr>
        <w:rPr>
          <w:rFonts w:ascii="Times New Roman" w:hAnsi="Times New Roman" w:cs="Times New Roman"/>
        </w:rPr>
      </w:pPr>
      <w:r w:rsidRPr="005551FE">
        <w:rPr>
          <w:rFonts w:ascii="Times New Roman" w:hAnsi="Times New Roman" w:cs="Times New Roman"/>
        </w:rPr>
        <w:t>Distant or clustered points suggest a weak or no correlation between likes and retweets.</w:t>
      </w:r>
    </w:p>
    <w:p w14:paraId="5B84C554" w14:textId="77777777" w:rsidR="00A75B3C" w:rsidRPr="005551FE" w:rsidRDefault="00A75B3C">
      <w:pPr>
        <w:pStyle w:val="NoSpacing"/>
        <w:numPr>
          <w:ilvl w:val="0"/>
          <w:numId w:val="30"/>
        </w:numPr>
        <w:rPr>
          <w:rFonts w:ascii="Times New Roman" w:hAnsi="Times New Roman" w:cs="Times New Roman"/>
        </w:rPr>
      </w:pPr>
      <w:r w:rsidRPr="005551FE">
        <w:rPr>
          <w:rFonts w:ascii="Times New Roman" w:hAnsi="Times New Roman" w:cs="Times New Roman"/>
        </w:rPr>
        <w:t>The scatter plot shows that several tweets garnered both high likes and retweets, indicating they are popular content.</w:t>
      </w:r>
    </w:p>
    <w:p w14:paraId="0F930CBF" w14:textId="77777777" w:rsidR="00A75B3C" w:rsidRPr="005551FE" w:rsidRDefault="00A75B3C">
      <w:pPr>
        <w:pStyle w:val="NoSpacing"/>
        <w:numPr>
          <w:ilvl w:val="0"/>
          <w:numId w:val="30"/>
        </w:numPr>
        <w:rPr>
          <w:rFonts w:ascii="Times New Roman" w:hAnsi="Times New Roman" w:cs="Times New Roman"/>
        </w:rPr>
      </w:pPr>
      <w:r w:rsidRPr="005551FE">
        <w:rPr>
          <w:rFonts w:ascii="Times New Roman" w:hAnsi="Times New Roman" w:cs="Times New Roman"/>
        </w:rPr>
        <w:t>Many tweets received less than 100 likes and retweets, indicating lower engagement levels.</w:t>
      </w:r>
    </w:p>
    <w:p w14:paraId="175CBE13" w14:textId="77777777" w:rsidR="00A75B3C" w:rsidRPr="005551FE" w:rsidRDefault="00A75B3C">
      <w:pPr>
        <w:pStyle w:val="NoSpacing"/>
        <w:numPr>
          <w:ilvl w:val="0"/>
          <w:numId w:val="30"/>
        </w:numPr>
        <w:rPr>
          <w:rFonts w:ascii="Times New Roman" w:hAnsi="Times New Roman" w:cs="Times New Roman"/>
        </w:rPr>
      </w:pPr>
      <w:r w:rsidRPr="005551FE">
        <w:rPr>
          <w:rFonts w:ascii="Times New Roman" w:hAnsi="Times New Roman" w:cs="Times New Roman"/>
        </w:rPr>
        <w:t>Some tweets have high likes but few retweets, or vice versa, possibly due to various factors such as tweet content or hashtags used.</w:t>
      </w:r>
    </w:p>
    <w:p w14:paraId="6E477226" w14:textId="77777777" w:rsidR="00DE643A" w:rsidRDefault="00DE643A" w:rsidP="005551FE">
      <w:pPr>
        <w:spacing w:after="160"/>
        <w:jc w:val="both"/>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2113C425" w14:textId="44529A75" w:rsidR="00DE643A" w:rsidRDefault="00DE643A" w:rsidP="005551FE">
      <w:pPr>
        <w:spacing w:after="160"/>
        <w:jc w:val="both"/>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17.  TOPIC MODELLING (HIGHLIGHTING KEYWORDS)</w:t>
      </w:r>
    </w:p>
    <w:p w14:paraId="2FFC6414" w14:textId="7722097F" w:rsidR="00DE643A" w:rsidRPr="00E133C8" w:rsidRDefault="00DE643A" w:rsidP="005551FE">
      <w:pPr>
        <w:spacing w:after="160"/>
        <w:jc w:val="both"/>
        <w:rPr>
          <w:rFonts w:ascii="Times New Roman" w:hAnsi="Times New Roman" w:cs="Times New Roman"/>
        </w:rPr>
      </w:pPr>
      <w:proofErr w:type="spellStart"/>
      <w:r w:rsidRPr="00E133C8">
        <w:rPr>
          <w:rFonts w:ascii="Times New Roman" w:hAnsi="Times New Roman" w:cs="Times New Roman"/>
        </w:rPr>
        <w:t>Тo</w:t>
      </w:r>
      <w:proofErr w:type="spellEnd"/>
      <w:r w:rsidRPr="00E133C8">
        <w:rPr>
          <w:rFonts w:ascii="Times New Roman" w:hAnsi="Times New Roman" w:cs="Times New Roman"/>
        </w:rPr>
        <w:t xml:space="preserve"> highlight keywords in the text column, we can use the NLP (Natural Language Processing) method, a frequently used tool for analyzing text data. It allows you to process and analyze the text, breaking it into individual words, defining their parts of speech, highlighting nouns, verbs, etc. Then we can analyze the information received and highlight the most common words in the text.</w:t>
      </w:r>
    </w:p>
    <w:p w14:paraId="6E8ED1F1" w14:textId="6FD348C4" w:rsidR="00DE643A" w:rsidRDefault="00DE643A" w:rsidP="005551FE">
      <w:pPr>
        <w:spacing w:after="160"/>
        <w:jc w:val="both"/>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DE643A">
        <w:rPr>
          <w:rFonts w:ascii="Times New Roman" w:hAnsi="Times New Roman" w:cs="Times New Roman"/>
          <w:b/>
          <w:noProof/>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lastRenderedPageBreak/>
        <w:drawing>
          <wp:inline distT="0" distB="0" distL="0" distR="0" wp14:anchorId="38C142F8" wp14:editId="0D2AF701">
            <wp:extent cx="5943600" cy="3742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42055"/>
                    </a:xfrm>
                    <a:prstGeom prst="rect">
                      <a:avLst/>
                    </a:prstGeom>
                  </pic:spPr>
                </pic:pic>
              </a:graphicData>
            </a:graphic>
          </wp:inline>
        </w:drawing>
      </w:r>
    </w:p>
    <w:p w14:paraId="3DDA0009" w14:textId="19A1B752" w:rsidR="00E133C8" w:rsidRPr="00DE643A" w:rsidRDefault="00DE643A" w:rsidP="005551FE">
      <w:pPr>
        <w:spacing w:after="160"/>
        <w:jc w:val="both"/>
        <w:rPr>
          <w:rFonts w:ascii="Times New Roman" w:hAnsi="Times New Roman" w:cs="Times New Roman"/>
        </w:rPr>
      </w:pPr>
      <w:r w:rsidRPr="00DE643A">
        <w:rPr>
          <w:rFonts w:ascii="Times New Roman" w:hAnsi="Times New Roman" w:cs="Times New Roman"/>
        </w:rPr>
        <w:t>The fact that "</w:t>
      </w:r>
      <w:proofErr w:type="spellStart"/>
      <w:r w:rsidRPr="00DE643A">
        <w:rPr>
          <w:rFonts w:ascii="Times New Roman" w:hAnsi="Times New Roman" w:cs="Times New Roman"/>
        </w:rPr>
        <w:t>chatgpt</w:t>
      </w:r>
      <w:proofErr w:type="spellEnd"/>
      <w:r w:rsidRPr="00DE643A">
        <w:rPr>
          <w:rFonts w:ascii="Times New Roman" w:hAnsi="Times New Roman" w:cs="Times New Roman"/>
        </w:rPr>
        <w:t xml:space="preserve">" is the most often used keyword suggests that the data was likely gathered using the </w:t>
      </w:r>
      <w:proofErr w:type="spellStart"/>
      <w:r w:rsidRPr="00DE643A">
        <w:rPr>
          <w:rFonts w:ascii="Times New Roman" w:hAnsi="Times New Roman" w:cs="Times New Roman"/>
        </w:rPr>
        <w:t>ChatGPT</w:t>
      </w:r>
      <w:proofErr w:type="spellEnd"/>
      <w:r w:rsidRPr="00DE643A">
        <w:rPr>
          <w:rFonts w:ascii="Times New Roman" w:hAnsi="Times New Roman" w:cs="Times New Roman"/>
        </w:rPr>
        <w:t xml:space="preserve"> model. "RT" is the second most popular keyword, which may be because many Twitter users use it to refer to retweets. The third most common usage of the phrase "ai" shows how important artificial intelligence technologies are to the field of data analysis. Other widely used keywords include "use," "tool," "ask," "</w:t>
      </w:r>
      <w:proofErr w:type="spellStart"/>
      <w:r w:rsidRPr="00DE643A">
        <w:rPr>
          <w:rFonts w:ascii="Times New Roman" w:hAnsi="Times New Roman" w:cs="Times New Roman"/>
        </w:rPr>
        <w:t>marketcap</w:t>
      </w:r>
      <w:proofErr w:type="spellEnd"/>
      <w:r w:rsidRPr="00DE643A">
        <w:rPr>
          <w:rFonts w:ascii="Times New Roman" w:hAnsi="Times New Roman" w:cs="Times New Roman"/>
        </w:rPr>
        <w:t>," "new," and "like," which may suggest their importance in the context of data analysis.</w:t>
      </w:r>
    </w:p>
    <w:p w14:paraId="4C5F3FA2" w14:textId="1952B83D" w:rsidR="00C8796D" w:rsidRPr="005551FE" w:rsidRDefault="00C8796D" w:rsidP="005551FE">
      <w:pPr>
        <w:spacing w:after="160"/>
        <w:jc w:val="both"/>
        <w:rPr>
          <w:rFonts w:ascii="Times New Roman" w:hAnsi="Times New Roman" w:cs="Times New Roman"/>
          <w:b/>
          <w:color w:val="1F2328"/>
          <w:kern w:val="2"/>
          <w14:ligatures w14:val="standardContextual"/>
        </w:rPr>
      </w:pPr>
      <w:r w:rsidRPr="005551FE">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sidR="00DE643A">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8</w:t>
      </w:r>
      <w:r w:rsidRPr="005551FE">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070F27" w:rsidRPr="005551FE">
        <w:rPr>
          <w:rFonts w:ascii="Times New Roman" w:hAnsi="Times New Roman" w:cs="Times New Roman"/>
          <w:b/>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SENTIMENT ANALYSIS:</w:t>
      </w:r>
    </w:p>
    <w:p w14:paraId="243B9651" w14:textId="0AE2C7C9" w:rsidR="00B53FA8" w:rsidRPr="005551FE" w:rsidRDefault="00B53FA8" w:rsidP="005551FE">
      <w:pPr>
        <w:spacing w:after="160"/>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5551FE">
        <w:rPr>
          <w:rFonts w:ascii="Times New Roman" w:hAnsi="Times New Roman" w:cs="Times New Roman"/>
          <w:b/>
          <w:bCs/>
          <w:color w:val="1F2328"/>
          <w:kern w:val="2"/>
          <w14:ligatures w14:val="standardContextual"/>
        </w:rPr>
        <w:t>1)</w:t>
      </w:r>
      <w:r w:rsidR="007A72E8">
        <w:rPr>
          <w:rFonts w:ascii="Times New Roman" w:hAnsi="Times New Roman" w:cs="Times New Roman"/>
          <w:b/>
          <w:bCs/>
          <w:color w:val="1F2328"/>
          <w:kern w:val="2"/>
          <w14:ligatures w14:val="standardContextual"/>
        </w:rPr>
        <w:t xml:space="preserve"> </w:t>
      </w:r>
      <w:r w:rsidRPr="005551FE">
        <w:rPr>
          <w:rFonts w:ascii="Times New Roman" w:hAnsi="Times New Roman" w:cs="Times New Roman"/>
          <w:b/>
          <w:bCs/>
          <w:color w:val="1F2328"/>
          <w:kern w:val="2"/>
          <w14:ligatures w14:val="standardContextual"/>
        </w:rPr>
        <w:t>Sentiment Analysis based on different time period​</w:t>
      </w:r>
    </w:p>
    <w:p w14:paraId="5D883DE4" w14:textId="2A9F7A0B" w:rsidR="00070F27" w:rsidRPr="005551FE" w:rsidRDefault="00576E3F" w:rsidP="005551FE">
      <w:pPr>
        <w:spacing w:after="160"/>
        <w:jc w:val="both"/>
        <w:rPr>
          <w:rFonts w:ascii="Times New Roman" w:hAnsi="Times New Roman" w:cs="Times New Roman"/>
        </w:rPr>
      </w:pPr>
      <w:r w:rsidRPr="005551FE">
        <w:rPr>
          <w:rFonts w:ascii="Times New Roman" w:hAnsi="Times New Roman" w:cs="Times New Roman"/>
          <w:noProof/>
          <w:color w:val="1F2328"/>
          <w:kern w:val="2"/>
          <w14:ligatures w14:val="standardContextual"/>
        </w:rPr>
        <w:drawing>
          <wp:anchor distT="0" distB="0" distL="114300" distR="114300" simplePos="0" relativeHeight="251658242" behindDoc="0" locked="0" layoutInCell="1" allowOverlap="1" wp14:anchorId="2F628338" wp14:editId="6C468B5D">
            <wp:simplePos x="0" y="0"/>
            <wp:positionH relativeFrom="column">
              <wp:posOffset>203835</wp:posOffset>
            </wp:positionH>
            <wp:positionV relativeFrom="paragraph">
              <wp:posOffset>0</wp:posOffset>
            </wp:positionV>
            <wp:extent cx="2712720" cy="2023110"/>
            <wp:effectExtent l="0" t="0" r="5080" b="0"/>
            <wp:wrapSquare wrapText="bothSides"/>
            <wp:docPr id="1433722382" name="Picture 1433722382"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e chart with numbers and a percentag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2720"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51FE">
        <w:rPr>
          <w:rFonts w:ascii="Times New Roman" w:hAnsi="Times New Roman" w:cs="Times New Roman"/>
          <w:noProof/>
          <w:color w:val="1F2328"/>
          <w:kern w:val="2"/>
          <w14:ligatures w14:val="standardContextual"/>
        </w:rPr>
        <w:drawing>
          <wp:anchor distT="0" distB="0" distL="114300" distR="114300" simplePos="0" relativeHeight="251658243" behindDoc="0" locked="0" layoutInCell="1" allowOverlap="1" wp14:anchorId="2265AC4D" wp14:editId="4485FBAF">
            <wp:simplePos x="0" y="0"/>
            <wp:positionH relativeFrom="column">
              <wp:posOffset>3709557</wp:posOffset>
            </wp:positionH>
            <wp:positionV relativeFrom="paragraph">
              <wp:posOffset>0</wp:posOffset>
            </wp:positionV>
            <wp:extent cx="2533015" cy="2023110"/>
            <wp:effectExtent l="0" t="0" r="0" b="0"/>
            <wp:wrapSquare wrapText="bothSides"/>
            <wp:docPr id="336766198" name="Picture 336766198" descr="A pie chart with numbers and a few negati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e chart with numbers and a few negativ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301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30314" w:rsidRPr="005551FE">
        <w:rPr>
          <w:rFonts w:ascii="Times New Roman" w:hAnsi="Times New Roman" w:cs="Times New Roman"/>
        </w:rPr>
        <w:t> </w:t>
      </w:r>
    </w:p>
    <w:p w14:paraId="09B00E2D" w14:textId="355533AA" w:rsidR="00032DB7" w:rsidRPr="005551FE" w:rsidRDefault="00032DB7" w:rsidP="005551FE">
      <w:pPr>
        <w:spacing w:after="160"/>
        <w:jc w:val="both"/>
        <w:rPr>
          <w:rFonts w:ascii="Times New Roman" w:hAnsi="Times New Roman" w:cs="Times New Roman"/>
        </w:rPr>
      </w:pPr>
      <w:r w:rsidRPr="005551FE">
        <w:rPr>
          <w:rFonts w:ascii="Times New Roman" w:hAnsi="Times New Roman" w:cs="Times New Roman"/>
        </w:rPr>
        <w:t> </w:t>
      </w:r>
    </w:p>
    <w:p w14:paraId="4057F027" w14:textId="18038D2A" w:rsidR="00AE5E9A" w:rsidRPr="005551FE" w:rsidRDefault="00AE5E9A" w:rsidP="005551FE">
      <w:pPr>
        <w:spacing w:after="160"/>
        <w:jc w:val="both"/>
        <w:rPr>
          <w:rFonts w:ascii="Times New Roman" w:hAnsi="Times New Roman" w:cs="Times New Roman"/>
        </w:rPr>
      </w:pPr>
      <w:r w:rsidRPr="005551FE">
        <w:rPr>
          <w:rFonts w:ascii="Times New Roman" w:hAnsi="Times New Roman" w:cs="Times New Roman"/>
        </w:rPr>
        <w:t> </w:t>
      </w:r>
    </w:p>
    <w:p w14:paraId="432B9E31" w14:textId="5A4E12C7" w:rsidR="00AE5E9A" w:rsidRPr="005551FE" w:rsidRDefault="00AE5E9A" w:rsidP="005551FE">
      <w:pPr>
        <w:spacing w:after="160"/>
        <w:jc w:val="both"/>
        <w:rPr>
          <w:rFonts w:ascii="Times New Roman" w:hAnsi="Times New Roman" w:cs="Times New Roman"/>
        </w:rPr>
      </w:pPr>
      <w:r w:rsidRPr="005551FE">
        <w:rPr>
          <w:rFonts w:ascii="Times New Roman" w:hAnsi="Times New Roman" w:cs="Times New Roman"/>
        </w:rPr>
        <w:t> </w:t>
      </w:r>
    </w:p>
    <w:p w14:paraId="4964258C" w14:textId="33C6E545" w:rsidR="00576E3F" w:rsidRPr="005551FE" w:rsidRDefault="00576E3F" w:rsidP="005551FE">
      <w:pPr>
        <w:spacing w:after="160"/>
        <w:jc w:val="both"/>
        <w:rPr>
          <w:rFonts w:ascii="Times New Roman" w:hAnsi="Times New Roman" w:cs="Times New Roman"/>
        </w:rPr>
      </w:pPr>
    </w:p>
    <w:p w14:paraId="6F027A36" w14:textId="6C02836D" w:rsidR="00576E3F" w:rsidRPr="005551FE" w:rsidRDefault="00576E3F" w:rsidP="005551FE">
      <w:pPr>
        <w:spacing w:after="160"/>
        <w:jc w:val="both"/>
        <w:rPr>
          <w:rFonts w:ascii="Times New Roman" w:hAnsi="Times New Roman" w:cs="Times New Roman"/>
        </w:rPr>
      </w:pPr>
      <w:r w:rsidRPr="005551FE">
        <w:rPr>
          <w:rFonts w:ascii="Times New Roman" w:hAnsi="Times New Roman" w:cs="Times New Roman"/>
          <w:noProof/>
          <w:color w:val="1F2328"/>
          <w:kern w:val="2"/>
          <w14:ligatures w14:val="standardContextual"/>
        </w:rPr>
        <w:lastRenderedPageBreak/>
        <w:drawing>
          <wp:anchor distT="0" distB="0" distL="114300" distR="114300" simplePos="0" relativeHeight="251658244" behindDoc="0" locked="0" layoutInCell="1" allowOverlap="1" wp14:anchorId="597C660F" wp14:editId="44C59DE1">
            <wp:simplePos x="0" y="0"/>
            <wp:positionH relativeFrom="column">
              <wp:posOffset>-83185</wp:posOffset>
            </wp:positionH>
            <wp:positionV relativeFrom="paragraph">
              <wp:posOffset>521970</wp:posOffset>
            </wp:positionV>
            <wp:extent cx="2957195" cy="2358390"/>
            <wp:effectExtent l="0" t="0" r="1905" b="3810"/>
            <wp:wrapSquare wrapText="bothSides"/>
            <wp:docPr id="1922601050" name="Picture 1922601050" descr="A pie chart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e chart with numbers and a few percentag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7195" cy="2358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51FE">
        <w:rPr>
          <w:rFonts w:ascii="Times New Roman" w:hAnsi="Times New Roman" w:cs="Times New Roman"/>
          <w:noProof/>
        </w:rPr>
        <w:drawing>
          <wp:anchor distT="0" distB="0" distL="114300" distR="114300" simplePos="0" relativeHeight="251658245" behindDoc="0" locked="0" layoutInCell="1" allowOverlap="1" wp14:anchorId="37DBF3B3" wp14:editId="1073C7D3">
            <wp:simplePos x="0" y="0"/>
            <wp:positionH relativeFrom="column">
              <wp:posOffset>3223260</wp:posOffset>
            </wp:positionH>
            <wp:positionV relativeFrom="paragraph">
              <wp:posOffset>475615</wp:posOffset>
            </wp:positionV>
            <wp:extent cx="3019425" cy="2405380"/>
            <wp:effectExtent l="0" t="0" r="3175" b="0"/>
            <wp:wrapSquare wrapText="bothSides"/>
            <wp:docPr id="1129173601" name="Picture 1129173601" descr="A pie chart with numbers and a few negati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e chart with numbers and a few negativ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9425" cy="2405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CEC74" w14:textId="0B23D11E" w:rsidR="00576E3F" w:rsidRPr="005551FE" w:rsidRDefault="00576E3F" w:rsidP="005551FE">
      <w:pPr>
        <w:spacing w:after="160"/>
        <w:jc w:val="both"/>
        <w:rPr>
          <w:rFonts w:ascii="Times New Roman" w:hAnsi="Times New Roman" w:cs="Times New Roman"/>
        </w:rPr>
      </w:pPr>
    </w:p>
    <w:p w14:paraId="4557576E" w14:textId="22AEB145" w:rsidR="00576E3F" w:rsidRPr="005551FE" w:rsidRDefault="00576E3F" w:rsidP="005551FE">
      <w:pPr>
        <w:spacing w:after="160"/>
        <w:jc w:val="both"/>
        <w:rPr>
          <w:rFonts w:ascii="Times New Roman" w:hAnsi="Times New Roman" w:cs="Times New Roman"/>
        </w:rPr>
      </w:pPr>
    </w:p>
    <w:p w14:paraId="27C95CEB" w14:textId="11B45E3E" w:rsidR="00576E3F" w:rsidRPr="005551FE" w:rsidRDefault="00576E3F" w:rsidP="005551FE">
      <w:pPr>
        <w:spacing w:after="160"/>
        <w:jc w:val="both"/>
        <w:rPr>
          <w:rFonts w:ascii="Times New Roman" w:hAnsi="Times New Roman" w:cs="Times New Roman"/>
        </w:rPr>
      </w:pPr>
    </w:p>
    <w:p w14:paraId="266CE56E" w14:textId="5CD2661A" w:rsidR="00576E3F" w:rsidRPr="005551FE" w:rsidRDefault="002E4C26" w:rsidP="005551FE">
      <w:pPr>
        <w:spacing w:after="160"/>
        <w:jc w:val="both"/>
        <w:rPr>
          <w:rFonts w:ascii="Times New Roman" w:hAnsi="Times New Roman" w:cs="Times New Roman"/>
        </w:rPr>
      </w:pPr>
      <w:r w:rsidRPr="005551FE">
        <w:rPr>
          <w:rFonts w:ascii="Times New Roman" w:hAnsi="Times New Roman" w:cs="Times New Roman"/>
          <w:noProof/>
          <w:color w:val="1F2328"/>
          <w:kern w:val="2"/>
          <w14:ligatures w14:val="standardContextual"/>
        </w:rPr>
        <w:drawing>
          <wp:anchor distT="0" distB="0" distL="114300" distR="114300" simplePos="0" relativeHeight="251658246" behindDoc="0" locked="0" layoutInCell="1" allowOverlap="1" wp14:anchorId="3EF86E06" wp14:editId="76E37E5E">
            <wp:simplePos x="0" y="0"/>
            <wp:positionH relativeFrom="column">
              <wp:posOffset>1365250</wp:posOffset>
            </wp:positionH>
            <wp:positionV relativeFrom="paragraph">
              <wp:posOffset>0</wp:posOffset>
            </wp:positionV>
            <wp:extent cx="2948940" cy="2352040"/>
            <wp:effectExtent l="0" t="0" r="0" b="0"/>
            <wp:wrapSquare wrapText="bothSides"/>
            <wp:docPr id="1528793352" name="Picture 1528793352"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e chart with numbers and a percentag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48940" cy="2352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B7FA5" w14:textId="190B2D37" w:rsidR="00576E3F" w:rsidRPr="005551FE" w:rsidRDefault="00576E3F" w:rsidP="005551FE">
      <w:pPr>
        <w:spacing w:after="160"/>
        <w:jc w:val="both"/>
        <w:rPr>
          <w:rFonts w:ascii="Times New Roman" w:hAnsi="Times New Roman" w:cs="Times New Roman"/>
        </w:rPr>
      </w:pPr>
    </w:p>
    <w:p w14:paraId="2C7ED9D8" w14:textId="77777777" w:rsidR="00576E3F" w:rsidRPr="005551FE" w:rsidRDefault="00576E3F" w:rsidP="005551FE">
      <w:pPr>
        <w:spacing w:after="160"/>
        <w:jc w:val="both"/>
        <w:rPr>
          <w:rFonts w:ascii="Times New Roman" w:hAnsi="Times New Roman" w:cs="Times New Roman"/>
        </w:rPr>
      </w:pPr>
    </w:p>
    <w:p w14:paraId="2D642438" w14:textId="33CB072C" w:rsidR="00576E3F" w:rsidRPr="005551FE" w:rsidRDefault="00576E3F" w:rsidP="005551FE">
      <w:pPr>
        <w:spacing w:after="160"/>
        <w:jc w:val="both"/>
        <w:rPr>
          <w:rFonts w:ascii="Times New Roman" w:hAnsi="Times New Roman" w:cs="Times New Roman"/>
        </w:rPr>
      </w:pPr>
    </w:p>
    <w:p w14:paraId="24C89C8D" w14:textId="12BE25C1" w:rsidR="00AE5E9A" w:rsidRPr="005551FE" w:rsidRDefault="00AE5E9A" w:rsidP="005551FE">
      <w:pPr>
        <w:spacing w:after="160"/>
        <w:jc w:val="both"/>
        <w:rPr>
          <w:rFonts w:ascii="Times New Roman" w:hAnsi="Times New Roman" w:cs="Times New Roman"/>
        </w:rPr>
      </w:pPr>
    </w:p>
    <w:p w14:paraId="40D568E7" w14:textId="5EA066F6" w:rsidR="00576E3F" w:rsidRPr="005551FE" w:rsidRDefault="00576E3F" w:rsidP="005551FE">
      <w:pPr>
        <w:spacing w:after="160"/>
        <w:ind w:left="720"/>
        <w:jc w:val="both"/>
        <w:rPr>
          <w:rFonts w:ascii="Times New Roman" w:hAnsi="Times New Roman" w:cs="Times New Roman"/>
          <w:b/>
          <w:bCs/>
        </w:rPr>
      </w:pPr>
    </w:p>
    <w:p w14:paraId="441D88FA" w14:textId="6F403B0C" w:rsidR="00184217" w:rsidRDefault="00184217" w:rsidP="005551FE">
      <w:pPr>
        <w:spacing w:after="160"/>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263D23" w14:textId="6C043244" w:rsidR="00E133C8" w:rsidRDefault="00E133C8" w:rsidP="005551FE">
      <w:pPr>
        <w:spacing w:after="160"/>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0950A3" w14:textId="77777777" w:rsidR="00E133C8" w:rsidRPr="005551FE" w:rsidRDefault="00E133C8" w:rsidP="005551FE">
      <w:pPr>
        <w:spacing w:after="160"/>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BF6582" w14:textId="3E2C49F1" w:rsidR="00576E3F" w:rsidRPr="005551FE" w:rsidRDefault="00576E3F" w:rsidP="005551FE">
      <w:pPr>
        <w:spacing w:after="160"/>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Positive</w:t>
      </w:r>
      <w:r w:rsidR="00C83415"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Sentiment</w:t>
      </w:r>
      <w:r w:rsidRPr="005551FE">
        <w:rPr>
          <w:rFonts w:ascii="Times New Roman" w:hAnsi="Times New Roman" w:cs="Times New Roman"/>
          <w:b/>
        </w:rPr>
        <w:t>:</w:t>
      </w:r>
      <w:r w:rsidRPr="005551FE">
        <w:rPr>
          <w:rFonts w:ascii="Times New Roman" w:hAnsi="Times New Roman" w:cs="Times New Roman"/>
        </w:rPr>
        <w:t xml:space="preserve"> The data shows the percentage of positive sentiment for different date ranges. The highest positive sentiment is observed during the second date range (2023-04-08 to 2023-04-17) with approximately 37.37%. This indicates that during this period, there was a relatively higher level of positive sentiment expressed in the data compared to other date ranges. Positive sentiment may reflect positive experiences, satisfaction, or approval expressed by individuals in their posts, comments, or reviews.</w:t>
      </w:r>
    </w:p>
    <w:p w14:paraId="56A61234" w14:textId="77777777" w:rsidR="00576E3F" w:rsidRPr="005551FE" w:rsidRDefault="00576E3F" w:rsidP="005551FE">
      <w:pPr>
        <w:spacing w:after="160"/>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Neutral Sentiment</w:t>
      </w:r>
      <w:r w:rsidRPr="005551FE">
        <w:rPr>
          <w:rFonts w:ascii="Times New Roman" w:hAnsi="Times New Roman" w:cs="Times New Roman"/>
          <w:b/>
        </w:rPr>
        <w:t>:</w:t>
      </w:r>
      <w:r w:rsidRPr="005551FE">
        <w:rPr>
          <w:rFonts w:ascii="Times New Roman" w:hAnsi="Times New Roman" w:cs="Times New Roman"/>
        </w:rPr>
        <w:t xml:space="preserve"> The data also includes the percentage of neutral sentiment for each date range. Neutral sentiment indicates a lack of strong positive or negative emotions in the expressed opinions. The highest neutral sentiment is observed during the fifth date range (2023-05-04 to 2023-05-11) with approximately 51.97%. This suggests that during this period, a significant proportion of sentiments expressed were neither overwhelmingly positive nor negative.</w:t>
      </w:r>
    </w:p>
    <w:p w14:paraId="3C1536F9" w14:textId="77777777" w:rsidR="00576E3F" w:rsidRPr="005551FE" w:rsidRDefault="00576E3F" w:rsidP="005551FE">
      <w:pPr>
        <w:spacing w:after="160"/>
        <w:jc w:val="both"/>
        <w:rPr>
          <w:rFonts w:ascii="Times New Roman" w:hAnsi="Times New Roman" w:cs="Times New Roman"/>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Negative Sentiment</w:t>
      </w:r>
      <w:r w:rsidRPr="005551FE">
        <w:rPr>
          <w:rFonts w:ascii="Times New Roman" w:hAnsi="Times New Roman" w:cs="Times New Roman"/>
          <w:b/>
        </w:rPr>
        <w:t>:</w:t>
      </w:r>
      <w:r w:rsidRPr="005551FE">
        <w:rPr>
          <w:rFonts w:ascii="Times New Roman" w:hAnsi="Times New Roman" w:cs="Times New Roman"/>
        </w:rPr>
        <w:t xml:space="preserve"> The data provides the percentage of negative sentiment for each date range. Negative sentiment reflects dissatisfaction, criticism, or negative opinions expressed in the data. The highest negative sentiment is observed during the fifth date range (2023-05-04 to 2023-05-11) with approximately 18.68%. This indicates that during this period, there was a relatively higher level of negative sentiment expressed compared to other date ranges.</w:t>
      </w:r>
    </w:p>
    <w:p w14:paraId="09F4CF69" w14:textId="798AE386" w:rsidR="00EA124B" w:rsidRPr="005551FE" w:rsidRDefault="00576E3F" w:rsidP="005551FE">
      <w:pPr>
        <w:spacing w:after="160"/>
        <w:jc w:val="both"/>
        <w:rPr>
          <w:rFonts w:ascii="Times New Roman" w:hAnsi="Times New Roman" w:cs="Times New Roman"/>
        </w:rPr>
      </w:pPr>
      <w:r w:rsidRPr="005551FE">
        <w:rPr>
          <w:rFonts w:ascii="Times New Roman" w:hAnsi="Times New Roman" w:cs="Times New Roman"/>
          <w:b/>
          <w:bCs/>
          <w:sz w:val="28"/>
          <w:szCs w:val="28"/>
        </w:rPr>
        <w:t>Overall Trends</w:t>
      </w:r>
      <w:r w:rsidRPr="005551FE">
        <w:rPr>
          <w:rFonts w:ascii="Times New Roman" w:hAnsi="Times New Roman" w:cs="Times New Roman"/>
        </w:rPr>
        <w:t>: The data shows that sentiment percentages are not constant and can vary over different date ranges. This suggests that external factors, events, or changes in the environment might influence the sentiments expressed by individuals.</w:t>
      </w:r>
    </w:p>
    <w:p w14:paraId="33F38D18" w14:textId="77777777" w:rsidR="00EA124B" w:rsidRPr="005551FE" w:rsidRDefault="00EA124B" w:rsidP="005551FE">
      <w:pPr>
        <w:spacing w:after="160"/>
        <w:jc w:val="both"/>
        <w:rPr>
          <w:rFonts w:ascii="Times New Roman" w:hAnsi="Times New Roman" w:cs="Times New Roman"/>
          <w:b/>
          <w:bCs/>
          <w:color w:val="1F2328"/>
          <w:kern w:val="2"/>
          <w:sz w:val="28"/>
          <w:szCs w:val="28"/>
          <w14:ligatures w14:val="standardContextual"/>
        </w:rPr>
      </w:pPr>
      <w:r w:rsidRPr="005551FE">
        <w:rPr>
          <w:rFonts w:ascii="Times New Roman" w:hAnsi="Times New Roman" w:cs="Times New Roman"/>
          <w:sz w:val="28"/>
          <w:szCs w:val="28"/>
        </w:rPr>
        <w:t>2)</w:t>
      </w:r>
      <w:r w:rsidR="00CA06C9" w:rsidRPr="005551FE">
        <w:rPr>
          <w:rFonts w:ascii="Times New Roman" w:hAnsi="Times New Roman" w:cs="Times New Roman"/>
          <w:b/>
          <w:bCs/>
          <w:color w:val="1F2328"/>
          <w:kern w:val="2"/>
          <w:sz w:val="28"/>
          <w:szCs w:val="28"/>
          <w14:ligatures w14:val="standardContextual"/>
        </w:rPr>
        <w:t>Sentiment Analysis by locations</w:t>
      </w:r>
    </w:p>
    <w:p w14:paraId="4E442394" w14:textId="7B4E4E78" w:rsidR="00CA06C9" w:rsidRPr="005551FE" w:rsidRDefault="000D0C14" w:rsidP="005551FE">
      <w:pPr>
        <w:spacing w:after="160"/>
        <w:jc w:val="both"/>
        <w:rPr>
          <w:rFonts w:ascii="Times New Roman" w:hAnsi="Times New Roman" w:cs="Times New Roman"/>
          <w:b/>
          <w:bCs/>
          <w:color w:val="1F2328"/>
          <w:kern w:val="2"/>
          <w14:ligatures w14:val="standardContextual"/>
        </w:rPr>
      </w:pPr>
      <w:r w:rsidRPr="005551FE">
        <w:rPr>
          <w:rFonts w:ascii="Times New Roman" w:hAnsi="Times New Roman" w:cs="Times New Roman"/>
          <w:b/>
          <w:bCs/>
          <w:noProof/>
          <w:color w:val="1F2328"/>
          <w:kern w:val="2"/>
        </w:rPr>
        <w:drawing>
          <wp:inline distT="0" distB="0" distL="0" distR="0" wp14:anchorId="76E671A2" wp14:editId="4708D788">
            <wp:extent cx="5943600" cy="2025650"/>
            <wp:effectExtent l="0" t="0" r="0" b="6350"/>
            <wp:docPr id="1494900731" name="Picture 149490073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00731" name="Picture 10" descr="A screen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p>
    <w:p w14:paraId="06255CD0" w14:textId="66A53FCC" w:rsidR="006D10FA" w:rsidRPr="005551FE" w:rsidRDefault="006D10FA" w:rsidP="005551FE">
      <w:pPr>
        <w:spacing w:after="160"/>
        <w:jc w:val="both"/>
        <w:rPr>
          <w:rFonts w:ascii="Times New Roman" w:hAnsi="Times New Roman" w:cs="Times New Roman"/>
          <w:i/>
          <w:iCs/>
          <w:color w:val="1F2328"/>
          <w:kern w:val="2"/>
          <w14:ligatures w14:val="standardContextual"/>
        </w:rPr>
      </w:pPr>
      <w:r w:rsidRPr="005551FE">
        <w:rPr>
          <w:rFonts w:ascii="Times New Roman" w:hAnsi="Times New Roman" w:cs="Times New Roman"/>
          <w:b/>
          <w:bCs/>
          <w:color w:val="1F2328"/>
          <w:kern w:val="2"/>
          <w14:ligatures w14:val="standardContextual"/>
        </w:rPr>
        <w:t xml:space="preserve">              </w:t>
      </w:r>
      <w:r w:rsidR="00724B5C" w:rsidRPr="005551FE">
        <w:rPr>
          <w:rFonts w:ascii="Times New Roman" w:hAnsi="Times New Roman" w:cs="Times New Roman"/>
          <w:b/>
          <w:bCs/>
          <w:color w:val="1F2328"/>
          <w:kern w:val="2"/>
          <w14:ligatures w14:val="standardContextual"/>
        </w:rPr>
        <w:t xml:space="preserve">                 </w:t>
      </w:r>
      <w:r w:rsidRPr="005551FE">
        <w:rPr>
          <w:rFonts w:ascii="Times New Roman" w:hAnsi="Times New Roman" w:cs="Times New Roman"/>
          <w:b/>
          <w:bCs/>
          <w:color w:val="1F2328"/>
          <w:kern w:val="2"/>
          <w14:ligatures w14:val="standardContextual"/>
        </w:rPr>
        <w:t xml:space="preserve">  </w:t>
      </w:r>
      <w:r w:rsidR="002E4C26" w:rsidRPr="005551FE">
        <w:rPr>
          <w:rFonts w:ascii="Times New Roman" w:hAnsi="Times New Roman" w:cs="Times New Roman"/>
          <w:i/>
          <w:iCs/>
          <w:color w:val="1F2328"/>
          <w:kern w:val="2"/>
          <w14:ligatures w14:val="standardContextual"/>
        </w:rPr>
        <w:t>Figure 14</w:t>
      </w:r>
      <w:r w:rsidRPr="005551FE">
        <w:rPr>
          <w:rFonts w:ascii="Times New Roman" w:hAnsi="Times New Roman" w:cs="Times New Roman"/>
          <w:i/>
          <w:iCs/>
          <w:color w:val="1F2328"/>
          <w:kern w:val="2"/>
          <w14:ligatures w14:val="standardContextual"/>
        </w:rPr>
        <w:t xml:space="preserve">: </w:t>
      </w:r>
      <w:r w:rsidR="00724B5C" w:rsidRPr="005551FE">
        <w:rPr>
          <w:rFonts w:ascii="Times New Roman" w:hAnsi="Times New Roman" w:cs="Times New Roman"/>
          <w:i/>
          <w:iCs/>
          <w:color w:val="1F2328"/>
          <w:kern w:val="2"/>
          <w14:ligatures w14:val="standardContextual"/>
        </w:rPr>
        <w:t xml:space="preserve"> Sentiment analysis by locations</w:t>
      </w:r>
    </w:p>
    <w:p w14:paraId="6AA44B0F" w14:textId="06966C09" w:rsidR="003D27D3" w:rsidRPr="005551FE" w:rsidRDefault="003D27D3">
      <w:pPr>
        <w:pStyle w:val="ListParagraph"/>
        <w:numPr>
          <w:ilvl w:val="0"/>
          <w:numId w:val="17"/>
        </w:numPr>
        <w:spacing w:after="160"/>
        <w:jc w:val="both"/>
        <w:rPr>
          <w:rFonts w:ascii="Times New Roman" w:hAnsi="Times New Roman" w:cs="Times New Roman"/>
          <w:color w:val="1F2328"/>
          <w:kern w:val="2"/>
          <w14:ligatures w14:val="standardContextual"/>
        </w:rPr>
      </w:pPr>
      <w:r w:rsidRPr="005551FE">
        <w:rPr>
          <w:rFonts w:ascii="Times New Roman" w:hAnsi="Times New Roman" w:cs="Times New Roman"/>
          <w:b/>
          <w:bCs/>
          <w:color w:val="1F2328"/>
          <w:kern w:val="2"/>
          <w:sz w:val="28"/>
          <w:szCs w:val="28"/>
          <w14:ligatures w14:val="standardContextual"/>
        </w:rPr>
        <w:t>United States</w:t>
      </w:r>
      <w:r w:rsidRPr="005551FE">
        <w:rPr>
          <w:rFonts w:ascii="Times New Roman" w:hAnsi="Times New Roman" w:cs="Times New Roman"/>
          <w:color w:val="1F2328"/>
          <w:kern w:val="2"/>
          <w:sz w:val="28"/>
          <w:szCs w:val="28"/>
          <w14:ligatures w14:val="standardContextual"/>
        </w:rPr>
        <w:t>:</w:t>
      </w:r>
      <w:r w:rsidRPr="005551FE">
        <w:rPr>
          <w:rFonts w:ascii="Times New Roman" w:hAnsi="Times New Roman" w:cs="Times New Roman"/>
          <w:color w:val="1F2328"/>
          <w:kern w:val="2"/>
          <w14:ligatures w14:val="standardContextual"/>
        </w:rPr>
        <w:t xml:space="preserve"> This location has the highest count of sentiments, with 136 occurrences in the dataset. The sentiment analysis can provide valuable insights into the overall sentiment trends of users or content originating from the United States.</w:t>
      </w:r>
    </w:p>
    <w:p w14:paraId="3BE068B3" w14:textId="77777777" w:rsidR="003D27D3" w:rsidRPr="005551FE" w:rsidRDefault="003D27D3">
      <w:pPr>
        <w:numPr>
          <w:ilvl w:val="0"/>
          <w:numId w:val="17"/>
        </w:numPr>
        <w:spacing w:after="160"/>
        <w:jc w:val="both"/>
        <w:rPr>
          <w:rFonts w:ascii="Times New Roman" w:hAnsi="Times New Roman" w:cs="Times New Roman"/>
          <w:color w:val="1F2328"/>
          <w:kern w:val="2"/>
          <w14:ligatures w14:val="standardContextual"/>
        </w:rPr>
      </w:pPr>
      <w:r w:rsidRPr="005551FE">
        <w:rPr>
          <w:rFonts w:ascii="Times New Roman" w:hAnsi="Times New Roman" w:cs="Times New Roman"/>
          <w:b/>
          <w:bCs/>
          <w:color w:val="1F2328"/>
          <w:kern w:val="2"/>
          <w:sz w:val="28"/>
          <w:szCs w:val="28"/>
          <w14:ligatures w14:val="standardContextual"/>
        </w:rPr>
        <w:t>India:</w:t>
      </w:r>
      <w:r w:rsidRPr="005551FE">
        <w:rPr>
          <w:rFonts w:ascii="Times New Roman" w:hAnsi="Times New Roman" w:cs="Times New Roman"/>
          <w:b/>
          <w:bCs/>
          <w:color w:val="1F2328"/>
          <w:kern w:val="2"/>
          <w14:ligatures w14:val="standardContextual"/>
        </w:rPr>
        <w:t xml:space="preserve"> </w:t>
      </w:r>
      <w:r w:rsidRPr="005551FE">
        <w:rPr>
          <w:rFonts w:ascii="Times New Roman" w:hAnsi="Times New Roman" w:cs="Times New Roman"/>
          <w:color w:val="1F2328"/>
          <w:kern w:val="2"/>
          <w14:ligatures w14:val="standardContextual"/>
        </w:rPr>
        <w:t>India is the second-most prevalent location in the dataset, with 102 occurrences. Analyzing sentiments from India can offer important insights into the sentiments expressed by users or content related to this country.</w:t>
      </w:r>
    </w:p>
    <w:p w14:paraId="2B1D643C" w14:textId="01E052B4" w:rsidR="003D27D3" w:rsidRPr="005551FE" w:rsidRDefault="003D27D3">
      <w:pPr>
        <w:pStyle w:val="ListParagraph"/>
        <w:numPr>
          <w:ilvl w:val="0"/>
          <w:numId w:val="17"/>
        </w:numPr>
        <w:spacing w:after="160"/>
        <w:jc w:val="both"/>
        <w:rPr>
          <w:rFonts w:ascii="Times New Roman" w:hAnsi="Times New Roman" w:cs="Times New Roman"/>
          <w:color w:val="1F2328"/>
          <w:kern w:val="2"/>
          <w14:ligatures w14:val="standardContextual"/>
        </w:rPr>
      </w:pPr>
      <w:r w:rsidRPr="005551FE">
        <w:rPr>
          <w:rFonts w:ascii="Times New Roman" w:hAnsi="Times New Roman" w:cs="Times New Roman"/>
          <w:b/>
          <w:bCs/>
          <w:color w:val="1F2328"/>
          <w:kern w:val="2"/>
          <w:sz w:val="28"/>
          <w:szCs w:val="28"/>
          <w14:ligatures w14:val="standardContextual"/>
        </w:rPr>
        <w:t>London, England</w:t>
      </w:r>
      <w:r w:rsidRPr="005551FE">
        <w:rPr>
          <w:rFonts w:ascii="Times New Roman" w:hAnsi="Times New Roman" w:cs="Times New Roman"/>
          <w:b/>
          <w:bCs/>
          <w:color w:val="1F2328"/>
          <w:kern w:val="2"/>
          <w14:ligatures w14:val="standardContextual"/>
        </w:rPr>
        <w:t xml:space="preserve">: </w:t>
      </w:r>
      <w:r w:rsidRPr="005551FE">
        <w:rPr>
          <w:rFonts w:ascii="Times New Roman" w:hAnsi="Times New Roman" w:cs="Times New Roman"/>
          <w:color w:val="1F2328"/>
          <w:kern w:val="2"/>
          <w14:ligatures w14:val="standardContextual"/>
        </w:rPr>
        <w:t xml:space="preserve">This specific location has 76 occurrences in the data. Sentiment analysis for London can be useful for understanding the sentiment trends associated with this </w:t>
      </w:r>
      <w:proofErr w:type="gramStart"/>
      <w:r w:rsidRPr="005551FE">
        <w:rPr>
          <w:rFonts w:ascii="Times New Roman" w:hAnsi="Times New Roman" w:cs="Times New Roman"/>
          <w:color w:val="1F2328"/>
          <w:kern w:val="2"/>
          <w14:ligatures w14:val="standardContextual"/>
        </w:rPr>
        <w:t>particular city</w:t>
      </w:r>
      <w:proofErr w:type="gramEnd"/>
      <w:r w:rsidRPr="005551FE">
        <w:rPr>
          <w:rFonts w:ascii="Times New Roman" w:hAnsi="Times New Roman" w:cs="Times New Roman"/>
          <w:color w:val="1F2328"/>
          <w:kern w:val="2"/>
          <w14:ligatures w14:val="standardContextual"/>
        </w:rPr>
        <w:t>.</w:t>
      </w:r>
    </w:p>
    <w:p w14:paraId="219B1708" w14:textId="77777777" w:rsidR="003D27D3" w:rsidRPr="005551FE" w:rsidRDefault="003D27D3">
      <w:pPr>
        <w:numPr>
          <w:ilvl w:val="0"/>
          <w:numId w:val="17"/>
        </w:numPr>
        <w:spacing w:after="160"/>
        <w:jc w:val="both"/>
        <w:rPr>
          <w:rFonts w:ascii="Times New Roman" w:hAnsi="Times New Roman" w:cs="Times New Roman"/>
          <w:color w:val="1F2328"/>
          <w:kern w:val="2"/>
          <w14:ligatures w14:val="standardContextual"/>
        </w:rPr>
      </w:pPr>
      <w:r w:rsidRPr="005551FE">
        <w:rPr>
          <w:rFonts w:ascii="Times New Roman" w:hAnsi="Times New Roman" w:cs="Times New Roman"/>
          <w:b/>
          <w:bCs/>
          <w:color w:val="1F2328"/>
          <w:kern w:val="2"/>
          <w:sz w:val="28"/>
          <w:szCs w:val="28"/>
          <w14:ligatures w14:val="standardContextual"/>
        </w:rPr>
        <w:t>Lagos, Nigeria:</w:t>
      </w:r>
      <w:r w:rsidRPr="005551FE">
        <w:rPr>
          <w:rFonts w:ascii="Times New Roman" w:hAnsi="Times New Roman" w:cs="Times New Roman"/>
          <w:color w:val="1F2328"/>
          <w:kern w:val="2"/>
          <w14:ligatures w14:val="standardContextual"/>
        </w:rPr>
        <w:t xml:space="preserve"> Lagos also has 76 occurrences in the data. Analyzing sentiments from Lagos, Nigeria, can provide insights into the sentiment patterns related to this location.</w:t>
      </w:r>
    </w:p>
    <w:p w14:paraId="5D145A39" w14:textId="16D01456" w:rsidR="003D27D3" w:rsidRPr="005551FE" w:rsidRDefault="00173B9E" w:rsidP="005551FE">
      <w:pPr>
        <w:spacing w:after="160"/>
        <w:jc w:val="both"/>
        <w:rPr>
          <w:rFonts w:ascii="Times New Roman" w:hAnsi="Times New Roman" w:cs="Times New Roman"/>
          <w:color w:val="1F2328"/>
          <w:kern w:val="2"/>
          <w14:ligatures w14:val="standardContextual"/>
        </w:rPr>
      </w:pPr>
      <w:r w:rsidRPr="005551FE">
        <w:rPr>
          <w:rFonts w:ascii="Times New Roman" w:hAnsi="Times New Roman" w:cs="Times New Roman"/>
          <w:noProof/>
          <w:color w:val="1F2328"/>
          <w:kern w:val="2"/>
          <w14:ligatures w14:val="standardContextual"/>
        </w:rPr>
        <w:lastRenderedPageBreak/>
        <w:drawing>
          <wp:anchor distT="0" distB="0" distL="114300" distR="114300" simplePos="0" relativeHeight="251658247" behindDoc="0" locked="0" layoutInCell="1" allowOverlap="1" wp14:anchorId="0AA6F3E7" wp14:editId="39F49421">
            <wp:simplePos x="0" y="0"/>
            <wp:positionH relativeFrom="column">
              <wp:posOffset>3277235</wp:posOffset>
            </wp:positionH>
            <wp:positionV relativeFrom="paragraph">
              <wp:posOffset>2713355</wp:posOffset>
            </wp:positionV>
            <wp:extent cx="2959735" cy="2498090"/>
            <wp:effectExtent l="0" t="0" r="0" b="3810"/>
            <wp:wrapSquare wrapText="bothSides"/>
            <wp:docPr id="1453128125" name="Picture 1453128125"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e chart with different colored circle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9735" cy="2498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51FE">
        <w:rPr>
          <w:rFonts w:ascii="Times New Roman" w:hAnsi="Times New Roman" w:cs="Times New Roman"/>
          <w:noProof/>
          <w:color w:val="1F2328"/>
          <w:kern w:val="2"/>
          <w14:ligatures w14:val="standardContextual"/>
        </w:rPr>
        <w:drawing>
          <wp:anchor distT="0" distB="0" distL="114300" distR="114300" simplePos="0" relativeHeight="251658248" behindDoc="0" locked="0" layoutInCell="1" allowOverlap="1" wp14:anchorId="5380765C" wp14:editId="50507710">
            <wp:simplePos x="0" y="0"/>
            <wp:positionH relativeFrom="column">
              <wp:posOffset>93980</wp:posOffset>
            </wp:positionH>
            <wp:positionV relativeFrom="paragraph">
              <wp:posOffset>2880311</wp:posOffset>
            </wp:positionV>
            <wp:extent cx="2892425" cy="2433955"/>
            <wp:effectExtent l="0" t="0" r="3175" b="4445"/>
            <wp:wrapSquare wrapText="bothSides"/>
            <wp:docPr id="849207626" name="Picture 849207626"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e chart with different colored circl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2425" cy="2433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51FE">
        <w:rPr>
          <w:rFonts w:ascii="Times New Roman" w:hAnsi="Times New Roman" w:cs="Times New Roman"/>
          <w:noProof/>
          <w:color w:val="1F2328"/>
          <w:kern w:val="2"/>
          <w14:ligatures w14:val="standardContextual"/>
        </w:rPr>
        <w:drawing>
          <wp:anchor distT="0" distB="0" distL="114300" distR="114300" simplePos="0" relativeHeight="251658249" behindDoc="0" locked="0" layoutInCell="1" allowOverlap="1" wp14:anchorId="04DD4952" wp14:editId="2F183FB3">
            <wp:simplePos x="0" y="0"/>
            <wp:positionH relativeFrom="column">
              <wp:posOffset>3336925</wp:posOffset>
            </wp:positionH>
            <wp:positionV relativeFrom="paragraph">
              <wp:posOffset>173746</wp:posOffset>
            </wp:positionV>
            <wp:extent cx="2900045" cy="2446020"/>
            <wp:effectExtent l="0" t="0" r="0" b="5080"/>
            <wp:wrapSquare wrapText="bothSides"/>
            <wp:docPr id="2042063739" name="Picture 2042063739"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e chart with different colored circl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0045"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51FE">
        <w:rPr>
          <w:rFonts w:ascii="Times New Roman" w:hAnsi="Times New Roman" w:cs="Times New Roman"/>
          <w:noProof/>
          <w:color w:val="1F2328"/>
          <w:kern w:val="2"/>
          <w14:ligatures w14:val="standardContextual"/>
        </w:rPr>
        <w:drawing>
          <wp:anchor distT="0" distB="0" distL="114300" distR="114300" simplePos="0" relativeHeight="251658250" behindDoc="0" locked="0" layoutInCell="1" allowOverlap="1" wp14:anchorId="1D512530" wp14:editId="61D4784E">
            <wp:simplePos x="0" y="0"/>
            <wp:positionH relativeFrom="column">
              <wp:posOffset>26963</wp:posOffset>
            </wp:positionH>
            <wp:positionV relativeFrom="paragraph">
              <wp:posOffset>174674</wp:posOffset>
            </wp:positionV>
            <wp:extent cx="2959100" cy="2492375"/>
            <wp:effectExtent l="0" t="0" r="0" b="0"/>
            <wp:wrapSquare wrapText="bothSides"/>
            <wp:docPr id="26871201" name="Picture 2687120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e chart with different colored circl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9100" cy="2492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8CA49C" w14:textId="290AC42A" w:rsidR="002C6BC6" w:rsidRPr="005551FE" w:rsidRDefault="00780A5C" w:rsidP="005551FE">
      <w:pPr>
        <w:spacing w:after="160"/>
        <w:jc w:val="both"/>
        <w:rPr>
          <w:rFonts w:ascii="Times New Roman" w:hAnsi="Times New Roman" w:cs="Times New Roman"/>
        </w:rPr>
      </w:pPr>
      <w:r w:rsidRPr="005551FE">
        <w:rPr>
          <w:rFonts w:ascii="Times New Roman" w:hAnsi="Times New Roman" w:cs="Times New Roman"/>
        </w:rPr>
        <w:t> </w:t>
      </w:r>
    </w:p>
    <w:p w14:paraId="23FF966F" w14:textId="604E9A4C" w:rsidR="002D0601" w:rsidRPr="005551FE" w:rsidRDefault="00780A5C" w:rsidP="005551FE">
      <w:pPr>
        <w:spacing w:after="160"/>
        <w:jc w:val="both"/>
        <w:rPr>
          <w:rFonts w:ascii="Times New Roman" w:hAnsi="Times New Roman" w:cs="Times New Roman"/>
        </w:rPr>
      </w:pPr>
      <w:r w:rsidRPr="005551FE">
        <w:rPr>
          <w:rFonts w:ascii="Times New Roman" w:hAnsi="Times New Roman" w:cs="Times New Roman"/>
        </w:rPr>
        <w:t> </w:t>
      </w:r>
      <w:r w:rsidR="002D0601" w:rsidRPr="005551FE">
        <w:rPr>
          <w:rFonts w:ascii="Times New Roman" w:hAnsi="Times New Roman" w:cs="Times New Roman"/>
          <w:color w:val="1F2328"/>
          <w:kern w:val="2"/>
          <w14:ligatures w14:val="standardContextual"/>
        </w:rPr>
        <w:t xml:space="preserve">The data shows the percentage of positive, </w:t>
      </w:r>
      <w:proofErr w:type="gramStart"/>
      <w:r w:rsidR="002D0601" w:rsidRPr="005551FE">
        <w:rPr>
          <w:rFonts w:ascii="Times New Roman" w:hAnsi="Times New Roman" w:cs="Times New Roman"/>
          <w:color w:val="1F2328"/>
          <w:kern w:val="2"/>
          <w14:ligatures w14:val="standardContextual"/>
        </w:rPr>
        <w:t>neutral</w:t>
      </w:r>
      <w:proofErr w:type="gramEnd"/>
      <w:r w:rsidR="002D0601" w:rsidRPr="005551FE">
        <w:rPr>
          <w:rFonts w:ascii="Times New Roman" w:hAnsi="Times New Roman" w:cs="Times New Roman"/>
          <w:color w:val="1F2328"/>
          <w:kern w:val="2"/>
          <w14:ligatures w14:val="standardContextual"/>
        </w:rPr>
        <w:t xml:space="preserve"> and negative user sentiment for 4 different locations:</w:t>
      </w:r>
    </w:p>
    <w:p w14:paraId="1F3AD41A" w14:textId="77777777" w:rsidR="002D0601" w:rsidRPr="005551FE" w:rsidRDefault="002D0601">
      <w:pPr>
        <w:numPr>
          <w:ilvl w:val="0"/>
          <w:numId w:val="16"/>
        </w:numPr>
        <w:spacing w:after="160"/>
        <w:jc w:val="both"/>
        <w:rPr>
          <w:rFonts w:ascii="Times New Roman" w:hAnsi="Times New Roman" w:cs="Times New Roman"/>
          <w:color w:val="1F2328"/>
          <w:kern w:val="2"/>
          <w14:ligatures w14:val="standardContextual"/>
        </w:rPr>
      </w:pPr>
      <w:r w:rsidRPr="005551FE">
        <w:rPr>
          <w:rFonts w:ascii="Times New Roman" w:hAnsi="Times New Roman" w:cs="Times New Roman"/>
          <w:color w:val="1F2328"/>
          <w:kern w:val="2"/>
          <w14:ligatures w14:val="standardContextual"/>
        </w:rPr>
        <w:t xml:space="preserve">United States: Users have a slightly higher positive sentiment at 28.67% compared to the other locations. </w:t>
      </w:r>
      <w:proofErr w:type="gramStart"/>
      <w:r w:rsidRPr="005551FE">
        <w:rPr>
          <w:rFonts w:ascii="Times New Roman" w:hAnsi="Times New Roman" w:cs="Times New Roman"/>
          <w:color w:val="1F2328"/>
          <w:kern w:val="2"/>
          <w14:ligatures w14:val="standardContextual"/>
        </w:rPr>
        <w:t>The majority of</w:t>
      </w:r>
      <w:proofErr w:type="gramEnd"/>
      <w:r w:rsidRPr="005551FE">
        <w:rPr>
          <w:rFonts w:ascii="Times New Roman" w:hAnsi="Times New Roman" w:cs="Times New Roman"/>
          <w:color w:val="1F2328"/>
          <w:kern w:val="2"/>
          <w14:ligatures w14:val="standardContextual"/>
        </w:rPr>
        <w:t xml:space="preserve"> users, at 51.47%, have a neutral sentiment.</w:t>
      </w:r>
    </w:p>
    <w:p w14:paraId="2EE7B0A1" w14:textId="77777777" w:rsidR="002D0601" w:rsidRPr="005551FE" w:rsidRDefault="002D0601">
      <w:pPr>
        <w:numPr>
          <w:ilvl w:val="0"/>
          <w:numId w:val="16"/>
        </w:numPr>
        <w:spacing w:after="160"/>
        <w:jc w:val="both"/>
        <w:rPr>
          <w:rFonts w:ascii="Times New Roman" w:hAnsi="Times New Roman" w:cs="Times New Roman"/>
          <w:color w:val="1F2328"/>
          <w:kern w:val="2"/>
          <w14:ligatures w14:val="standardContextual"/>
        </w:rPr>
      </w:pPr>
      <w:r w:rsidRPr="005551FE">
        <w:rPr>
          <w:rFonts w:ascii="Times New Roman" w:hAnsi="Times New Roman" w:cs="Times New Roman"/>
          <w:color w:val="1F2328"/>
          <w:kern w:val="2"/>
          <w14:ligatures w14:val="standardContextual"/>
        </w:rPr>
        <w:t>India: Users have a similar positive sentiment of 28.43% as the US. The majority at 55.88% have a neutral sentiment.</w:t>
      </w:r>
    </w:p>
    <w:p w14:paraId="096FD966" w14:textId="77777777" w:rsidR="002D0601" w:rsidRPr="005551FE" w:rsidRDefault="002D0601">
      <w:pPr>
        <w:pStyle w:val="ListParagraph"/>
        <w:numPr>
          <w:ilvl w:val="0"/>
          <w:numId w:val="35"/>
        </w:numPr>
        <w:spacing w:after="160"/>
        <w:jc w:val="both"/>
        <w:rPr>
          <w:rFonts w:ascii="Times New Roman" w:hAnsi="Times New Roman" w:cs="Times New Roman"/>
          <w:color w:val="1F2328"/>
          <w:kern w:val="2"/>
          <w14:ligatures w14:val="standardContextual"/>
        </w:rPr>
      </w:pPr>
      <w:r w:rsidRPr="005551FE">
        <w:rPr>
          <w:rFonts w:ascii="Times New Roman" w:hAnsi="Times New Roman" w:cs="Times New Roman"/>
          <w:color w:val="1F2328"/>
          <w:kern w:val="2"/>
          <w14:ligatures w14:val="standardContextual"/>
        </w:rPr>
        <w:t>London, England: Users have the highest negative sentiment at 22.37%. While the positive sentiment is close to the US and India at 28.95%, the neutral sentiment is the lowest at 48.68%.</w:t>
      </w:r>
    </w:p>
    <w:p w14:paraId="22F3C76B" w14:textId="77777777" w:rsidR="002D0601" w:rsidRPr="005551FE" w:rsidRDefault="002D0601">
      <w:pPr>
        <w:numPr>
          <w:ilvl w:val="0"/>
          <w:numId w:val="16"/>
        </w:numPr>
        <w:spacing w:after="160"/>
        <w:jc w:val="both"/>
        <w:rPr>
          <w:rFonts w:ascii="Times New Roman" w:hAnsi="Times New Roman" w:cs="Times New Roman"/>
          <w:color w:val="1F2328"/>
          <w:kern w:val="2"/>
          <w14:ligatures w14:val="standardContextual"/>
        </w:rPr>
      </w:pPr>
      <w:r w:rsidRPr="005551FE">
        <w:rPr>
          <w:rFonts w:ascii="Times New Roman" w:hAnsi="Times New Roman" w:cs="Times New Roman"/>
          <w:color w:val="1F2328"/>
          <w:kern w:val="2"/>
          <w14:ligatures w14:val="standardContextual"/>
        </w:rPr>
        <w:t>Lagos, Nigeria: Users have the lowest positive sentiment at 21.05% and the highest negative sentiment at 26.32%. The majority at 52.63% have a neutral sentiment.</w:t>
      </w:r>
    </w:p>
    <w:p w14:paraId="7D361189" w14:textId="0542A4A2" w:rsidR="002D0601" w:rsidRPr="005551FE" w:rsidRDefault="002D0601" w:rsidP="005551FE">
      <w:pPr>
        <w:spacing w:after="160"/>
        <w:jc w:val="both"/>
        <w:rPr>
          <w:rFonts w:ascii="Times New Roman" w:hAnsi="Times New Roman" w:cs="Times New Roman"/>
          <w:color w:val="1F2328"/>
          <w:kern w:val="2"/>
          <w14:ligatures w14:val="standardContextual"/>
        </w:rPr>
      </w:pPr>
      <w:r w:rsidRPr="005551FE">
        <w:rPr>
          <w:rFonts w:ascii="Times New Roman" w:hAnsi="Times New Roman" w:cs="Times New Roman"/>
          <w:color w:val="1F2328"/>
          <w:kern w:val="2"/>
          <w14:ligatures w14:val="standardContextual"/>
        </w:rPr>
        <w:lastRenderedPageBreak/>
        <w:t xml:space="preserve">In summary, users in the US, India and London seem to have a similar distribution of sentiment, with </w:t>
      </w:r>
      <w:proofErr w:type="gramStart"/>
      <w:r w:rsidRPr="005551FE">
        <w:rPr>
          <w:rFonts w:ascii="Times New Roman" w:hAnsi="Times New Roman" w:cs="Times New Roman"/>
          <w:color w:val="1F2328"/>
          <w:kern w:val="2"/>
          <w14:ligatures w14:val="standardContextual"/>
        </w:rPr>
        <w:t>a majority of</w:t>
      </w:r>
      <w:proofErr w:type="gramEnd"/>
      <w:r w:rsidRPr="005551FE">
        <w:rPr>
          <w:rFonts w:ascii="Times New Roman" w:hAnsi="Times New Roman" w:cs="Times New Roman"/>
          <w:color w:val="1F2328"/>
          <w:kern w:val="2"/>
          <w14:ligatures w14:val="standardContextual"/>
        </w:rPr>
        <w:t xml:space="preserve"> neutral users and around 28-29% positive users. Users in Lagos, Nigeria </w:t>
      </w:r>
      <w:r w:rsidR="002E4C26" w:rsidRPr="005551FE">
        <w:rPr>
          <w:rFonts w:ascii="Times New Roman" w:hAnsi="Times New Roman" w:cs="Times New Roman"/>
          <w:color w:val="1F2328"/>
          <w:kern w:val="2"/>
          <w14:ligatures w14:val="standardContextual"/>
        </w:rPr>
        <w:t>has</w:t>
      </w:r>
      <w:r w:rsidRPr="005551FE">
        <w:rPr>
          <w:rFonts w:ascii="Times New Roman" w:hAnsi="Times New Roman" w:cs="Times New Roman"/>
          <w:color w:val="1F2328"/>
          <w:kern w:val="2"/>
          <w14:ligatures w14:val="standardContextual"/>
        </w:rPr>
        <w:t xml:space="preserve"> a lower positive sentiment and higher negative sentiment compared to the other locations.</w:t>
      </w:r>
    </w:p>
    <w:p w14:paraId="7CF84D78" w14:textId="6F84996F" w:rsidR="2FF87BB6" w:rsidRPr="005551FE" w:rsidRDefault="00297C0E" w:rsidP="005551FE">
      <w:pPr>
        <w:spacing w:after="160"/>
        <w:jc w:val="both"/>
        <w:rPr>
          <w:rFonts w:ascii="Times New Roman" w:hAnsi="Times New Roman" w:cs="Times New Roman"/>
          <w:b/>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5551FE">
        <w:rPr>
          <w:rFonts w:ascii="Times New Roman" w:eastAsia="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BA662F">
        <w:rPr>
          <w:rFonts w:ascii="Times New Roman" w:eastAsia="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Pr="005551FE">
        <w:rPr>
          <w:rFonts w:ascii="Times New Roman" w:eastAsia="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67076" w:rsidRPr="005551FE">
        <w:rPr>
          <w:rFonts w:ascii="Times New Roman" w:eastAsia="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LABELLING THE DATASET</w:t>
      </w:r>
    </w:p>
    <w:p w14:paraId="4A5AC489" w14:textId="52B31F81" w:rsidR="2FF87BB6" w:rsidRPr="005551FE" w:rsidRDefault="2FF87BB6">
      <w:pPr>
        <w:pStyle w:val="ListParagraph"/>
        <w:numPr>
          <w:ilvl w:val="0"/>
          <w:numId w:val="34"/>
        </w:numPr>
        <w:jc w:val="both"/>
        <w:rPr>
          <w:rFonts w:ascii="Times New Roman" w:eastAsiaTheme="minorEastAsia" w:hAnsi="Times New Roman" w:cs="Times New Roman"/>
          <w:color w:val="1F2328"/>
        </w:rPr>
      </w:pPr>
      <w:r w:rsidRPr="005551FE">
        <w:rPr>
          <w:rFonts w:ascii="Times New Roman" w:eastAsiaTheme="minorEastAsia" w:hAnsi="Times New Roman" w:cs="Times New Roman"/>
          <w:color w:val="1F2328"/>
        </w:rPr>
        <w:t>Our next step was to convert unsupervised learning to supervised learning problem. For that we need to label the dataset and include target variable as positive and negative sentiment (we are not considering neutral tweets as it will become more complex and training the model would take time). Moreover, neutral case will be considered in future when deploying the model through AWS as it can handle the complexity of model.</w:t>
      </w:r>
    </w:p>
    <w:p w14:paraId="283BDD79" w14:textId="45B93499" w:rsidR="48702D74" w:rsidRPr="005551FE" w:rsidRDefault="48702D74" w:rsidP="005551FE">
      <w:pPr>
        <w:jc w:val="both"/>
        <w:rPr>
          <w:rFonts w:ascii="Times New Roman" w:eastAsiaTheme="minorEastAsia" w:hAnsi="Times New Roman" w:cs="Times New Roman"/>
          <w:color w:val="1F2328"/>
        </w:rPr>
      </w:pPr>
    </w:p>
    <w:p w14:paraId="6D103767" w14:textId="10461EF8" w:rsidR="2FF87BB6" w:rsidRPr="005551FE" w:rsidRDefault="2FF87BB6">
      <w:pPr>
        <w:pStyle w:val="ListParagraph"/>
        <w:numPr>
          <w:ilvl w:val="0"/>
          <w:numId w:val="33"/>
        </w:numPr>
        <w:spacing w:after="160"/>
        <w:jc w:val="both"/>
        <w:rPr>
          <w:rFonts w:ascii="Times New Roman" w:eastAsiaTheme="minorEastAsia" w:hAnsi="Times New Roman" w:cs="Times New Roman"/>
          <w:color w:val="1F2328"/>
        </w:rPr>
      </w:pPr>
      <w:proofErr w:type="spellStart"/>
      <w:r w:rsidRPr="005551FE">
        <w:rPr>
          <w:rFonts w:ascii="Times New Roman" w:eastAsiaTheme="minorEastAsia" w:hAnsi="Times New Roman" w:cs="Times New Roman"/>
          <w:color w:val="1F2328"/>
        </w:rPr>
        <w:t>Textblob</w:t>
      </w:r>
      <w:proofErr w:type="spellEnd"/>
      <w:r w:rsidRPr="005551FE">
        <w:rPr>
          <w:rFonts w:ascii="Times New Roman" w:eastAsiaTheme="minorEastAsia" w:hAnsi="Times New Roman" w:cs="Times New Roman"/>
          <w:color w:val="1F2328"/>
        </w:rPr>
        <w:t xml:space="preserve"> is used for labelling the dataset with positive and negative sentiment and complete code can be seen in below figure.</w:t>
      </w:r>
    </w:p>
    <w:p w14:paraId="7AEB35A2" w14:textId="6C8AF3D1" w:rsidR="2FF87BB6" w:rsidRPr="005551FE" w:rsidRDefault="2FF87BB6" w:rsidP="005551FE">
      <w:pPr>
        <w:spacing w:after="160"/>
        <w:jc w:val="both"/>
        <w:rPr>
          <w:rFonts w:ascii="Times New Roman" w:eastAsia="Times New Roman" w:hAnsi="Times New Roman" w:cs="Times New Roman"/>
          <w:color w:val="4472C4" w:themeColor="accent1"/>
        </w:rPr>
      </w:pPr>
      <w:r w:rsidRPr="005551FE">
        <w:rPr>
          <w:rFonts w:ascii="Times New Roman" w:hAnsi="Times New Roman" w:cs="Times New Roman"/>
          <w:noProof/>
        </w:rPr>
        <w:drawing>
          <wp:inline distT="0" distB="0" distL="0" distR="0" wp14:anchorId="22693B29" wp14:editId="2D54E15B">
            <wp:extent cx="5943600" cy="3124200"/>
            <wp:effectExtent l="0" t="0" r="0" b="0"/>
            <wp:docPr id="80791818" name="Picture 807918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1A4C07A1" w14:textId="7B52EE16" w:rsidR="48702D74" w:rsidRPr="005551FE" w:rsidRDefault="48702D74" w:rsidP="005551FE">
      <w:pPr>
        <w:spacing w:after="160"/>
        <w:jc w:val="both"/>
        <w:rPr>
          <w:rFonts w:ascii="Times New Roman" w:eastAsia="Times New Roman" w:hAnsi="Times New Roman" w:cs="Times New Roman"/>
          <w:color w:val="4472C4" w:themeColor="accent1"/>
        </w:rPr>
      </w:pPr>
    </w:p>
    <w:p w14:paraId="77081770" w14:textId="34EF4F94" w:rsidR="2FF87BB6" w:rsidRPr="007409D4" w:rsidRDefault="007409D4" w:rsidP="005551FE">
      <w:pPr>
        <w:spacing w:after="160"/>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409D4">
        <w:rPr>
          <w:rFonts w:ascii="Times New Roman" w:eastAsia="Times New Roman" w:hAnsi="Times New Roman" w:cs="Times New Roman"/>
          <w:b/>
          <w:bCs/>
          <w:color w:val="4472C4" w:themeColor="accent1"/>
          <w:sz w:val="28"/>
          <w:szCs w:val="28"/>
        </w:rPr>
        <w:t>20.   TRAINING AND BUILDING NEURAL NETWORK:</w:t>
      </w:r>
    </w:p>
    <w:p w14:paraId="2D782195" w14:textId="019909C9" w:rsidR="2FF87BB6" w:rsidRPr="005551FE" w:rsidRDefault="2FF87BB6">
      <w:pPr>
        <w:pStyle w:val="ListParagraph"/>
        <w:numPr>
          <w:ilvl w:val="0"/>
          <w:numId w:val="12"/>
        </w:numPr>
        <w:jc w:val="both"/>
        <w:rPr>
          <w:rFonts w:ascii="Times New Roman" w:eastAsiaTheme="minorEastAsia" w:hAnsi="Times New Roman" w:cs="Times New Roman"/>
          <w:color w:val="000000" w:themeColor="text1"/>
        </w:rPr>
      </w:pPr>
      <w:r w:rsidRPr="005551FE">
        <w:rPr>
          <w:rFonts w:ascii="Times New Roman" w:eastAsiaTheme="minorEastAsia" w:hAnsi="Times New Roman" w:cs="Times New Roman"/>
          <w:color w:val="000000" w:themeColor="text1"/>
        </w:rPr>
        <w:t>Training the simple neural network model: Data set was split with 80% training and 20% validation to train simple neural network.</w:t>
      </w:r>
    </w:p>
    <w:p w14:paraId="13B57EFF" w14:textId="450D6D98" w:rsidR="48702D74" w:rsidRPr="005551FE" w:rsidRDefault="48702D74" w:rsidP="005551FE">
      <w:pPr>
        <w:ind w:left="720"/>
        <w:jc w:val="both"/>
        <w:rPr>
          <w:rFonts w:ascii="Times New Roman" w:eastAsiaTheme="minorEastAsia" w:hAnsi="Times New Roman" w:cs="Times New Roman"/>
          <w:color w:val="000000" w:themeColor="text1"/>
        </w:rPr>
      </w:pPr>
    </w:p>
    <w:p w14:paraId="45D0AE73" w14:textId="7B3B8C5A" w:rsidR="007A72E8" w:rsidRDefault="2FF87BB6" w:rsidP="007A72E8">
      <w:pPr>
        <w:spacing w:after="160"/>
        <w:ind w:left="360"/>
        <w:jc w:val="both"/>
        <w:rPr>
          <w:rFonts w:ascii="Times New Roman" w:eastAsiaTheme="minorEastAsia" w:hAnsi="Times New Roman" w:cs="Times New Roman"/>
          <w:color w:val="000000" w:themeColor="text1"/>
        </w:rPr>
      </w:pPr>
      <w:r w:rsidRPr="005551FE">
        <w:rPr>
          <w:rFonts w:ascii="Times New Roman" w:hAnsi="Times New Roman" w:cs="Times New Roman"/>
          <w:noProof/>
        </w:rPr>
        <w:drawing>
          <wp:inline distT="0" distB="0" distL="0" distR="0" wp14:anchorId="1C5B4BA4" wp14:editId="6C211B8D">
            <wp:extent cx="5943600" cy="295275"/>
            <wp:effectExtent l="0" t="0" r="0" b="0"/>
            <wp:docPr id="1403676169" name="Picture 140367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5275"/>
                    </a:xfrm>
                    <a:prstGeom prst="rect">
                      <a:avLst/>
                    </a:prstGeom>
                  </pic:spPr>
                </pic:pic>
              </a:graphicData>
            </a:graphic>
          </wp:inline>
        </w:drawing>
      </w:r>
    </w:p>
    <w:p w14:paraId="5C81AC8C" w14:textId="69CDBC2A" w:rsidR="007A72E8" w:rsidRDefault="007A72E8" w:rsidP="007A72E8">
      <w:pPr>
        <w:spacing w:after="160"/>
        <w:ind w:left="360"/>
        <w:jc w:val="both"/>
        <w:rPr>
          <w:rFonts w:ascii="Times New Roman" w:eastAsiaTheme="minorEastAsia" w:hAnsi="Times New Roman" w:cs="Times New Roman"/>
          <w:color w:val="000000" w:themeColor="text1"/>
        </w:rPr>
      </w:pPr>
      <w:r>
        <w:rPr>
          <w:rFonts w:ascii="Times New Roman" w:eastAsiaTheme="minorEastAsia" w:hAnsi="Times New Roman" w:cs="Times New Roman"/>
          <w:noProof/>
          <w:color w:val="000000" w:themeColor="text1"/>
        </w:rPr>
        <w:lastRenderedPageBreak/>
        <w:drawing>
          <wp:inline distT="0" distB="0" distL="0" distR="0" wp14:anchorId="14B89777" wp14:editId="675532F0">
            <wp:extent cx="5486400" cy="3200400"/>
            <wp:effectExtent l="0" t="25400" r="0" b="25400"/>
            <wp:docPr id="214050549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16694A7C" w14:textId="2F596332" w:rsidR="007A72E8" w:rsidRPr="005551FE" w:rsidRDefault="007A72E8" w:rsidP="007A72E8">
      <w:pPr>
        <w:spacing w:after="160"/>
        <w:ind w:left="360"/>
        <w:jc w:val="center"/>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Fig. neural network layer</w:t>
      </w:r>
    </w:p>
    <w:p w14:paraId="09A82B96" w14:textId="6DF3691C" w:rsidR="2FF87BB6" w:rsidRPr="005551FE" w:rsidRDefault="2FF87BB6">
      <w:pPr>
        <w:pStyle w:val="ListParagraph"/>
        <w:numPr>
          <w:ilvl w:val="0"/>
          <w:numId w:val="33"/>
        </w:numPr>
        <w:spacing w:after="160"/>
        <w:jc w:val="both"/>
        <w:rPr>
          <w:rFonts w:ascii="Times New Roman" w:eastAsiaTheme="minorEastAsia" w:hAnsi="Times New Roman" w:cs="Times New Roman"/>
          <w:color w:val="000000" w:themeColor="text1"/>
        </w:rPr>
      </w:pPr>
      <w:r w:rsidRPr="005551FE">
        <w:rPr>
          <w:rFonts w:ascii="Times New Roman" w:eastAsiaTheme="minorEastAsia" w:hAnsi="Times New Roman" w:cs="Times New Roman"/>
          <w:color w:val="000000" w:themeColor="text1"/>
        </w:rPr>
        <w:t>Training of the neural network was done with 6 layers.</w:t>
      </w:r>
    </w:p>
    <w:p w14:paraId="27292D1D" w14:textId="61334F1F" w:rsidR="2FF87BB6" w:rsidRPr="005551FE" w:rsidRDefault="2FF87BB6">
      <w:pPr>
        <w:pStyle w:val="ListParagraph"/>
        <w:numPr>
          <w:ilvl w:val="0"/>
          <w:numId w:val="11"/>
        </w:numPr>
        <w:spacing w:after="160"/>
        <w:jc w:val="both"/>
        <w:rPr>
          <w:rFonts w:ascii="Times New Roman" w:eastAsiaTheme="minorEastAsia" w:hAnsi="Times New Roman" w:cs="Times New Roman"/>
          <w:color w:val="000000" w:themeColor="text1"/>
        </w:rPr>
      </w:pPr>
      <w:r w:rsidRPr="005551FE">
        <w:rPr>
          <w:rFonts w:ascii="Times New Roman" w:eastAsiaTheme="minorEastAsia" w:hAnsi="Times New Roman" w:cs="Times New Roman"/>
          <w:color w:val="000000" w:themeColor="text1"/>
        </w:rPr>
        <w:t xml:space="preserve">Input Layer: This line creates an input layer that specifies the shape of the input data. </w:t>
      </w:r>
      <w:proofErr w:type="spellStart"/>
      <w:r w:rsidRPr="005551FE">
        <w:rPr>
          <w:rFonts w:ascii="Times New Roman" w:eastAsiaTheme="minorEastAsia" w:hAnsi="Times New Roman" w:cs="Times New Roman"/>
          <w:color w:val="000000" w:themeColor="text1"/>
        </w:rPr>
        <w:t>max_len</w:t>
      </w:r>
      <w:proofErr w:type="spellEnd"/>
      <w:r w:rsidRPr="005551FE">
        <w:rPr>
          <w:rFonts w:ascii="Times New Roman" w:eastAsiaTheme="minorEastAsia" w:hAnsi="Times New Roman" w:cs="Times New Roman"/>
          <w:color w:val="000000" w:themeColor="text1"/>
        </w:rPr>
        <w:t xml:space="preserve"> is the maximum length of the input sequences. This input layer will be used to feed sequences of tokens (words or characters) into the model.</w:t>
      </w:r>
    </w:p>
    <w:p w14:paraId="5FD49AFB" w14:textId="6BA2A64D" w:rsidR="2FF87BB6" w:rsidRPr="005551FE" w:rsidRDefault="2FF87BB6">
      <w:pPr>
        <w:pStyle w:val="ListParagraph"/>
        <w:numPr>
          <w:ilvl w:val="0"/>
          <w:numId w:val="11"/>
        </w:numPr>
        <w:spacing w:after="160"/>
        <w:jc w:val="both"/>
        <w:rPr>
          <w:rFonts w:ascii="Times New Roman" w:eastAsiaTheme="minorEastAsia" w:hAnsi="Times New Roman" w:cs="Times New Roman"/>
          <w:color w:val="000000" w:themeColor="text1"/>
        </w:rPr>
      </w:pPr>
      <w:r w:rsidRPr="005551FE">
        <w:rPr>
          <w:rFonts w:ascii="Times New Roman" w:eastAsiaTheme="minorEastAsia" w:hAnsi="Times New Roman" w:cs="Times New Roman"/>
          <w:color w:val="000000" w:themeColor="text1"/>
        </w:rPr>
        <w:t xml:space="preserve">Embedding Layer: The Embedding layer is used to convert the input sequences of integer indices (representing words) into dense vectors of fixed size. It's often used in natural language processing (NLP) tasks to learn word representations. In this case, the layer will create word embeddings of 128 dimensions for each word in the input sequence. </w:t>
      </w:r>
      <w:proofErr w:type="spellStart"/>
      <w:r w:rsidRPr="005551FE">
        <w:rPr>
          <w:rFonts w:ascii="Times New Roman" w:eastAsiaTheme="minorEastAsia" w:hAnsi="Times New Roman" w:cs="Times New Roman"/>
          <w:color w:val="000000" w:themeColor="text1"/>
        </w:rPr>
        <w:t>len</w:t>
      </w:r>
      <w:proofErr w:type="spellEnd"/>
      <w:r w:rsidRPr="005551FE">
        <w:rPr>
          <w:rFonts w:ascii="Times New Roman" w:eastAsiaTheme="minorEastAsia" w:hAnsi="Times New Roman" w:cs="Times New Roman"/>
          <w:color w:val="000000" w:themeColor="text1"/>
        </w:rPr>
        <w:t>(</w:t>
      </w:r>
      <w:proofErr w:type="spellStart"/>
      <w:r w:rsidRPr="005551FE">
        <w:rPr>
          <w:rFonts w:ascii="Times New Roman" w:eastAsiaTheme="minorEastAsia" w:hAnsi="Times New Roman" w:cs="Times New Roman"/>
          <w:color w:val="000000" w:themeColor="text1"/>
        </w:rPr>
        <w:t>word_index</w:t>
      </w:r>
      <w:proofErr w:type="spellEnd"/>
      <w:r w:rsidRPr="005551FE">
        <w:rPr>
          <w:rFonts w:ascii="Times New Roman" w:eastAsiaTheme="minorEastAsia" w:hAnsi="Times New Roman" w:cs="Times New Roman"/>
          <w:color w:val="000000" w:themeColor="text1"/>
        </w:rPr>
        <w:t xml:space="preserve">) + 1 represents the vocabulary size (number of unique words) plus one for out-of-vocabulary words. </w:t>
      </w:r>
      <w:proofErr w:type="spellStart"/>
      <w:r w:rsidRPr="005551FE">
        <w:rPr>
          <w:rFonts w:ascii="Times New Roman" w:eastAsiaTheme="minorEastAsia" w:hAnsi="Times New Roman" w:cs="Times New Roman"/>
          <w:color w:val="000000" w:themeColor="text1"/>
        </w:rPr>
        <w:t>input_length</w:t>
      </w:r>
      <w:proofErr w:type="spellEnd"/>
      <w:r w:rsidRPr="005551FE">
        <w:rPr>
          <w:rFonts w:ascii="Times New Roman" w:eastAsiaTheme="minorEastAsia" w:hAnsi="Times New Roman" w:cs="Times New Roman"/>
          <w:color w:val="000000" w:themeColor="text1"/>
        </w:rPr>
        <w:t>=</w:t>
      </w:r>
      <w:proofErr w:type="spellStart"/>
      <w:r w:rsidRPr="005551FE">
        <w:rPr>
          <w:rFonts w:ascii="Times New Roman" w:eastAsiaTheme="minorEastAsia" w:hAnsi="Times New Roman" w:cs="Times New Roman"/>
          <w:color w:val="000000" w:themeColor="text1"/>
        </w:rPr>
        <w:t>max_len</w:t>
      </w:r>
      <w:proofErr w:type="spellEnd"/>
      <w:r w:rsidRPr="005551FE">
        <w:rPr>
          <w:rFonts w:ascii="Times New Roman" w:eastAsiaTheme="minorEastAsia" w:hAnsi="Times New Roman" w:cs="Times New Roman"/>
          <w:color w:val="000000" w:themeColor="text1"/>
        </w:rPr>
        <w:t xml:space="preserve"> specifies the length of each input sequence.</w:t>
      </w:r>
    </w:p>
    <w:p w14:paraId="28A579BC" w14:textId="7BFC4D19" w:rsidR="2FF87BB6" w:rsidRPr="005551FE" w:rsidRDefault="2FF87BB6">
      <w:pPr>
        <w:pStyle w:val="ListParagraph"/>
        <w:numPr>
          <w:ilvl w:val="0"/>
          <w:numId w:val="11"/>
        </w:numPr>
        <w:spacing w:after="160"/>
        <w:jc w:val="both"/>
        <w:rPr>
          <w:rFonts w:ascii="Times New Roman" w:eastAsiaTheme="minorEastAsia" w:hAnsi="Times New Roman" w:cs="Times New Roman"/>
          <w:color w:val="000000" w:themeColor="text1"/>
        </w:rPr>
      </w:pPr>
      <w:r w:rsidRPr="005551FE">
        <w:rPr>
          <w:rFonts w:ascii="Times New Roman" w:eastAsiaTheme="minorEastAsia" w:hAnsi="Times New Roman" w:cs="Times New Roman"/>
          <w:color w:val="000000" w:themeColor="text1"/>
        </w:rPr>
        <w:t>Global Max Pooling Layer: The GlobalMaxPooling1D layer takes the maximum value across the entire sequence of embeddings. It reduces the dimensionality of the output from the embedding layer to a fixed-size vector by selecting the most important features for each dimension across the sequence. This allows the model to focus on the most relevant information while keeping the overall structure of the sequence intact.</w:t>
      </w:r>
    </w:p>
    <w:p w14:paraId="44CE6441" w14:textId="1F3BD1FF" w:rsidR="2FF87BB6" w:rsidRPr="005551FE" w:rsidRDefault="2FF87BB6">
      <w:pPr>
        <w:pStyle w:val="ListParagraph"/>
        <w:numPr>
          <w:ilvl w:val="0"/>
          <w:numId w:val="11"/>
        </w:numPr>
        <w:spacing w:after="160"/>
        <w:jc w:val="both"/>
        <w:rPr>
          <w:rFonts w:ascii="Times New Roman" w:eastAsiaTheme="minorEastAsia" w:hAnsi="Times New Roman" w:cs="Times New Roman"/>
          <w:color w:val="000000" w:themeColor="text1"/>
        </w:rPr>
      </w:pPr>
      <w:r w:rsidRPr="005551FE">
        <w:rPr>
          <w:rFonts w:ascii="Times New Roman" w:eastAsiaTheme="minorEastAsia" w:hAnsi="Times New Roman" w:cs="Times New Roman"/>
          <w:color w:val="000000" w:themeColor="text1"/>
        </w:rPr>
        <w:t xml:space="preserve">Dense Layer: This line adds a dense (fully connected) layer with 64 units and a </w:t>
      </w:r>
      <w:proofErr w:type="spellStart"/>
      <w:r w:rsidRPr="005551FE">
        <w:rPr>
          <w:rFonts w:ascii="Times New Roman" w:eastAsiaTheme="minorEastAsia" w:hAnsi="Times New Roman" w:cs="Times New Roman"/>
          <w:color w:val="000000" w:themeColor="text1"/>
        </w:rPr>
        <w:t>ReLU</w:t>
      </w:r>
      <w:proofErr w:type="spellEnd"/>
      <w:r w:rsidRPr="005551FE">
        <w:rPr>
          <w:rFonts w:ascii="Times New Roman" w:eastAsiaTheme="minorEastAsia" w:hAnsi="Times New Roman" w:cs="Times New Roman"/>
          <w:color w:val="000000" w:themeColor="text1"/>
        </w:rPr>
        <w:t xml:space="preserve"> activation function to the model. The output of the global max pooling layer is connected to this dense layer, allowing the model to learn higher-level features and patterns from the pooled embeddings.</w:t>
      </w:r>
    </w:p>
    <w:p w14:paraId="0F3C7F4F" w14:textId="3168DFD4" w:rsidR="2FF87BB6" w:rsidRPr="005551FE" w:rsidRDefault="2FF87BB6">
      <w:pPr>
        <w:pStyle w:val="ListParagraph"/>
        <w:numPr>
          <w:ilvl w:val="0"/>
          <w:numId w:val="11"/>
        </w:numPr>
        <w:spacing w:after="160"/>
        <w:jc w:val="both"/>
        <w:rPr>
          <w:rFonts w:ascii="Times New Roman" w:eastAsiaTheme="minorEastAsia" w:hAnsi="Times New Roman" w:cs="Times New Roman"/>
          <w:color w:val="000000" w:themeColor="text1"/>
        </w:rPr>
      </w:pPr>
      <w:r w:rsidRPr="005551FE">
        <w:rPr>
          <w:rFonts w:ascii="Times New Roman" w:eastAsiaTheme="minorEastAsia" w:hAnsi="Times New Roman" w:cs="Times New Roman"/>
          <w:color w:val="000000" w:themeColor="text1"/>
        </w:rPr>
        <w:t>Dropout Layer: The Dropout layer is used for regularization to prevent overfitting. It randomly sets a fraction of the input units to 0 during training (in this case, 50% of the units). This helps in generalization and improves the model's ability to handle unseen data.</w:t>
      </w:r>
    </w:p>
    <w:p w14:paraId="4EAB0ED4" w14:textId="0DDB71FF" w:rsidR="2FF87BB6" w:rsidRPr="005551FE" w:rsidRDefault="2FF87BB6">
      <w:pPr>
        <w:pStyle w:val="ListParagraph"/>
        <w:numPr>
          <w:ilvl w:val="0"/>
          <w:numId w:val="11"/>
        </w:numPr>
        <w:spacing w:after="160"/>
        <w:jc w:val="both"/>
        <w:rPr>
          <w:rFonts w:ascii="Times New Roman" w:eastAsiaTheme="minorEastAsia" w:hAnsi="Times New Roman" w:cs="Times New Roman"/>
          <w:color w:val="000000" w:themeColor="text1"/>
        </w:rPr>
      </w:pPr>
      <w:r w:rsidRPr="005551FE">
        <w:rPr>
          <w:rFonts w:ascii="Times New Roman" w:eastAsiaTheme="minorEastAsia" w:hAnsi="Times New Roman" w:cs="Times New Roman"/>
          <w:color w:val="000000" w:themeColor="text1"/>
        </w:rPr>
        <w:lastRenderedPageBreak/>
        <w:t>Output Layer: The output layer consists of a single neuron with a sigmoid activation function. This is used for binary classification tasks, where the model outputs a probability between 0 and 1, representing the likelihood of a positive class (1).</w:t>
      </w:r>
    </w:p>
    <w:p w14:paraId="46392A8F" w14:textId="3EA8F8DE" w:rsidR="2FF87BB6" w:rsidRPr="005551FE" w:rsidRDefault="2FF87BB6" w:rsidP="005551FE">
      <w:pPr>
        <w:spacing w:after="160"/>
        <w:ind w:left="1080"/>
        <w:jc w:val="both"/>
        <w:rPr>
          <w:rFonts w:ascii="Times New Roman" w:eastAsiaTheme="minorEastAsia" w:hAnsi="Times New Roman" w:cs="Times New Roman"/>
          <w:color w:val="000000" w:themeColor="text1"/>
        </w:rPr>
      </w:pPr>
      <w:r w:rsidRPr="005551FE">
        <w:rPr>
          <w:rFonts w:ascii="Times New Roman" w:hAnsi="Times New Roman" w:cs="Times New Roman"/>
          <w:noProof/>
        </w:rPr>
        <w:drawing>
          <wp:inline distT="0" distB="0" distL="0" distR="0" wp14:anchorId="5DA659D7" wp14:editId="4587CBC0">
            <wp:extent cx="5943600" cy="1171575"/>
            <wp:effectExtent l="0" t="0" r="0" b="0"/>
            <wp:docPr id="366091645" name="Picture 3660916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p>
    <w:p w14:paraId="78214B96" w14:textId="125D5BFA" w:rsidR="2FF87BB6" w:rsidRPr="005551FE" w:rsidRDefault="2FF87BB6">
      <w:pPr>
        <w:pStyle w:val="ListParagraph"/>
        <w:numPr>
          <w:ilvl w:val="0"/>
          <w:numId w:val="33"/>
        </w:numPr>
        <w:spacing w:after="160"/>
        <w:jc w:val="both"/>
        <w:rPr>
          <w:rFonts w:ascii="Times New Roman" w:eastAsiaTheme="minorEastAsia" w:hAnsi="Times New Roman" w:cs="Times New Roman"/>
          <w:color w:val="000000" w:themeColor="text1"/>
        </w:rPr>
      </w:pPr>
      <w:r w:rsidRPr="005551FE">
        <w:rPr>
          <w:rFonts w:ascii="Times New Roman" w:eastAsiaTheme="minorEastAsia" w:hAnsi="Times New Roman" w:cs="Times New Roman"/>
          <w:color w:val="000000" w:themeColor="text1"/>
        </w:rPr>
        <w:t>Compile and train the model:</w:t>
      </w:r>
    </w:p>
    <w:p w14:paraId="0C3E803A" w14:textId="6E3A7793" w:rsidR="48702D74" w:rsidRPr="005551FE" w:rsidRDefault="00297C0E" w:rsidP="00E873E1">
      <w:pPr>
        <w:spacing w:after="160"/>
        <w:ind w:left="720"/>
        <w:jc w:val="both"/>
        <w:rPr>
          <w:rFonts w:ascii="Times New Roman" w:eastAsiaTheme="minorEastAsia" w:hAnsi="Times New Roman" w:cs="Times New Roman"/>
          <w:color w:val="000000" w:themeColor="text1"/>
        </w:rPr>
      </w:pPr>
      <w:r w:rsidRPr="005551FE">
        <w:rPr>
          <w:rFonts w:ascii="Times New Roman" w:eastAsiaTheme="minorEastAsia" w:hAnsi="Times New Roman" w:cs="Times New Roman"/>
          <w:color w:val="000000" w:themeColor="text1"/>
        </w:rPr>
        <w:t xml:space="preserve">1. </w:t>
      </w:r>
      <w:r w:rsidR="2FF87BB6" w:rsidRPr="005551FE">
        <w:rPr>
          <w:rFonts w:ascii="Times New Roman" w:eastAsiaTheme="minorEastAsia" w:hAnsi="Times New Roman" w:cs="Times New Roman"/>
          <w:color w:val="000000" w:themeColor="text1"/>
        </w:rPr>
        <w:t>The model is compiled using the Adam optimizer, binary cross-entropy loss (since it's a binary classification problem), and accuracy as the evaluation metric. Early stopping and model checkpoint callbacks are set up to stop training when the validation loss does not improve for three consecutive epochs and to save the best model based on the validation loss.</w:t>
      </w:r>
    </w:p>
    <w:p w14:paraId="5D021109" w14:textId="28622DDB" w:rsidR="2FF87BB6" w:rsidRPr="005551FE" w:rsidRDefault="00F60F46" w:rsidP="005551FE">
      <w:pPr>
        <w:spacing w:after="160"/>
        <w:ind w:left="720"/>
        <w:jc w:val="both"/>
        <w:rPr>
          <w:rFonts w:ascii="Times New Roman" w:eastAsiaTheme="minorEastAsia" w:hAnsi="Times New Roman" w:cs="Times New Roman"/>
          <w:color w:val="000000" w:themeColor="text1"/>
        </w:rPr>
      </w:pPr>
      <w:r w:rsidRPr="005551FE">
        <w:rPr>
          <w:rFonts w:ascii="Times New Roman" w:eastAsiaTheme="minorEastAsia" w:hAnsi="Times New Roman" w:cs="Times New Roman"/>
          <w:color w:val="000000" w:themeColor="text1"/>
        </w:rPr>
        <w:t xml:space="preserve">2. </w:t>
      </w:r>
      <w:r w:rsidR="2FF87BB6" w:rsidRPr="005551FE">
        <w:rPr>
          <w:rFonts w:ascii="Times New Roman" w:eastAsiaTheme="minorEastAsia" w:hAnsi="Times New Roman" w:cs="Times New Roman"/>
          <w:color w:val="000000" w:themeColor="text1"/>
        </w:rPr>
        <w:t>The model is then trained on the training data ('</w:t>
      </w:r>
      <w:proofErr w:type="spellStart"/>
      <w:r w:rsidR="2FF87BB6" w:rsidRPr="005551FE">
        <w:rPr>
          <w:rFonts w:ascii="Times New Roman" w:eastAsiaTheme="minorEastAsia" w:hAnsi="Times New Roman" w:cs="Times New Roman"/>
          <w:color w:val="000000" w:themeColor="text1"/>
        </w:rPr>
        <w:t>X_train</w:t>
      </w:r>
      <w:proofErr w:type="spellEnd"/>
      <w:r w:rsidR="2FF87BB6" w:rsidRPr="005551FE">
        <w:rPr>
          <w:rFonts w:ascii="Times New Roman" w:eastAsiaTheme="minorEastAsia" w:hAnsi="Times New Roman" w:cs="Times New Roman"/>
          <w:color w:val="000000" w:themeColor="text1"/>
        </w:rPr>
        <w:t>' and '</w:t>
      </w:r>
      <w:proofErr w:type="spellStart"/>
      <w:r w:rsidR="2FF87BB6" w:rsidRPr="005551FE">
        <w:rPr>
          <w:rFonts w:ascii="Times New Roman" w:eastAsiaTheme="minorEastAsia" w:hAnsi="Times New Roman" w:cs="Times New Roman"/>
          <w:color w:val="000000" w:themeColor="text1"/>
        </w:rPr>
        <w:t>y_train</w:t>
      </w:r>
      <w:proofErr w:type="spellEnd"/>
      <w:r w:rsidR="2FF87BB6" w:rsidRPr="005551FE">
        <w:rPr>
          <w:rFonts w:ascii="Times New Roman" w:eastAsiaTheme="minorEastAsia" w:hAnsi="Times New Roman" w:cs="Times New Roman"/>
          <w:color w:val="000000" w:themeColor="text1"/>
        </w:rPr>
        <w:t>') for 10 epochs, using a batch size of 32. The validation data ('</w:t>
      </w:r>
      <w:proofErr w:type="spellStart"/>
      <w:r w:rsidR="2FF87BB6" w:rsidRPr="005551FE">
        <w:rPr>
          <w:rFonts w:ascii="Times New Roman" w:eastAsiaTheme="minorEastAsia" w:hAnsi="Times New Roman" w:cs="Times New Roman"/>
          <w:color w:val="000000" w:themeColor="text1"/>
        </w:rPr>
        <w:t>X_test</w:t>
      </w:r>
      <w:proofErr w:type="spellEnd"/>
      <w:r w:rsidR="2FF87BB6" w:rsidRPr="005551FE">
        <w:rPr>
          <w:rFonts w:ascii="Times New Roman" w:eastAsiaTheme="minorEastAsia" w:hAnsi="Times New Roman" w:cs="Times New Roman"/>
          <w:color w:val="000000" w:themeColor="text1"/>
        </w:rPr>
        <w:t>' and '</w:t>
      </w:r>
      <w:proofErr w:type="spellStart"/>
      <w:r w:rsidR="2FF87BB6" w:rsidRPr="005551FE">
        <w:rPr>
          <w:rFonts w:ascii="Times New Roman" w:eastAsiaTheme="minorEastAsia" w:hAnsi="Times New Roman" w:cs="Times New Roman"/>
          <w:color w:val="000000" w:themeColor="text1"/>
        </w:rPr>
        <w:t>y_test</w:t>
      </w:r>
      <w:proofErr w:type="spellEnd"/>
      <w:r w:rsidR="2FF87BB6" w:rsidRPr="005551FE">
        <w:rPr>
          <w:rFonts w:ascii="Times New Roman" w:eastAsiaTheme="minorEastAsia" w:hAnsi="Times New Roman" w:cs="Times New Roman"/>
          <w:color w:val="000000" w:themeColor="text1"/>
        </w:rPr>
        <w:t>') is used for validation during training. The training history is stored in the 'history' variable.</w:t>
      </w:r>
    </w:p>
    <w:p w14:paraId="30B6A309" w14:textId="4D5B2A21" w:rsidR="48702D74" w:rsidRPr="005551FE" w:rsidRDefault="48702D74" w:rsidP="005551FE">
      <w:pPr>
        <w:spacing w:after="160"/>
        <w:ind w:left="720"/>
        <w:jc w:val="both"/>
        <w:rPr>
          <w:rFonts w:ascii="Times New Roman" w:eastAsiaTheme="minorEastAsia" w:hAnsi="Times New Roman" w:cs="Times New Roman"/>
          <w:color w:val="000000" w:themeColor="text1"/>
        </w:rPr>
      </w:pPr>
    </w:p>
    <w:p w14:paraId="037D1106" w14:textId="77777777" w:rsidR="00BA662F" w:rsidRDefault="2FF87BB6" w:rsidP="005551FE">
      <w:pPr>
        <w:spacing w:after="160"/>
        <w:ind w:left="720"/>
        <w:jc w:val="both"/>
        <w:rPr>
          <w:rFonts w:ascii="Times New Roman" w:eastAsiaTheme="minorEastAsia" w:hAnsi="Times New Roman" w:cs="Times New Roman"/>
          <w:color w:val="000000" w:themeColor="text1"/>
          <w:sz w:val="28"/>
          <w:szCs w:val="28"/>
        </w:rPr>
      </w:pPr>
      <w:r w:rsidRPr="005551FE">
        <w:rPr>
          <w:rFonts w:ascii="Times New Roman" w:hAnsi="Times New Roman" w:cs="Times New Roman"/>
          <w:noProof/>
        </w:rPr>
        <w:drawing>
          <wp:inline distT="0" distB="0" distL="0" distR="0" wp14:anchorId="0038D6EF" wp14:editId="26904EFC">
            <wp:extent cx="5943600" cy="819150"/>
            <wp:effectExtent l="0" t="0" r="0" b="0"/>
            <wp:docPr id="1947930597" name="Picture 194793059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93059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inline>
        </w:drawing>
      </w:r>
    </w:p>
    <w:p w14:paraId="4AABD159" w14:textId="19919835" w:rsidR="2FF87BB6" w:rsidRPr="00BA662F" w:rsidRDefault="007409D4" w:rsidP="00BA662F">
      <w:pPr>
        <w:spacing w:after="160"/>
        <w:rPr>
          <w:rFonts w:ascii="Times New Roman" w:eastAsia="Times New Roman" w:hAnsi="Times New Roman" w:cs="Times New Roman"/>
          <w:b/>
          <w:bCs/>
          <w:color w:val="4472C4" w:themeColor="accent1"/>
          <w:sz w:val="28"/>
          <w:szCs w:val="28"/>
        </w:rPr>
      </w:pPr>
      <w:r w:rsidRPr="00BA662F">
        <w:rPr>
          <w:rFonts w:ascii="Times New Roman" w:eastAsia="Times New Roman" w:hAnsi="Times New Roman" w:cs="Times New Roman"/>
          <w:b/>
          <w:bCs/>
          <w:color w:val="4472C4" w:themeColor="accent1"/>
          <w:sz w:val="28"/>
          <w:szCs w:val="28"/>
        </w:rPr>
        <w:t xml:space="preserve">21. </w:t>
      </w:r>
      <w:r w:rsidRPr="007A72E8">
        <w:rPr>
          <w:rFonts w:ascii="Times New Roman" w:eastAsia="Times New Roman" w:hAnsi="Times New Roman" w:cs="Times New Roman"/>
          <w:b/>
          <w:bCs/>
          <w:color w:val="4472C4" w:themeColor="accent1"/>
          <w:sz w:val="32"/>
          <w:szCs w:val="32"/>
        </w:rPr>
        <w:t>EVALUATING MODEL PERFORMANCE:</w:t>
      </w:r>
    </w:p>
    <w:p w14:paraId="7A0D2900" w14:textId="333FAF40" w:rsidR="2FF87BB6" w:rsidRPr="00E22375" w:rsidRDefault="2FF87BB6">
      <w:pPr>
        <w:pStyle w:val="ListParagraph"/>
        <w:numPr>
          <w:ilvl w:val="0"/>
          <w:numId w:val="10"/>
        </w:numPr>
        <w:jc w:val="both"/>
        <w:rPr>
          <w:rFonts w:ascii="Times New Roman" w:eastAsia="Helvetica Neue" w:hAnsi="Times New Roman" w:cs="Times New Roman"/>
          <w:color w:val="000000" w:themeColor="text1"/>
        </w:rPr>
      </w:pPr>
      <w:r w:rsidRPr="00E22375">
        <w:rPr>
          <w:rFonts w:ascii="Times New Roman" w:eastAsia="Helvetica Neue" w:hAnsi="Times New Roman" w:cs="Times New Roman"/>
          <w:color w:val="000000" w:themeColor="text1"/>
        </w:rPr>
        <w:t>Learning curves are plots that show changes in learning performance over time in terms of experience.</w:t>
      </w:r>
    </w:p>
    <w:p w14:paraId="2A0E2DBD" w14:textId="144FF999" w:rsidR="2FF87BB6" w:rsidRPr="00E22375" w:rsidRDefault="2FF87BB6">
      <w:pPr>
        <w:pStyle w:val="ListParagraph"/>
        <w:numPr>
          <w:ilvl w:val="0"/>
          <w:numId w:val="10"/>
        </w:numPr>
        <w:jc w:val="both"/>
        <w:rPr>
          <w:rFonts w:ascii="Times New Roman" w:eastAsia="Helvetica Neue" w:hAnsi="Times New Roman" w:cs="Times New Roman"/>
          <w:color w:val="000000" w:themeColor="text1"/>
        </w:rPr>
      </w:pPr>
      <w:r w:rsidRPr="00E22375">
        <w:rPr>
          <w:rFonts w:ascii="Times New Roman" w:eastAsia="Helvetica Neue" w:hAnsi="Times New Roman" w:cs="Times New Roman"/>
          <w:color w:val="000000" w:themeColor="text1"/>
        </w:rPr>
        <w:t>Learning curves of model performance on the train and validation datasets can be used to diagnose an underfit, overfit, or well-fit model.</w:t>
      </w:r>
    </w:p>
    <w:p w14:paraId="77617525" w14:textId="4B3DE765" w:rsidR="2FF87BB6" w:rsidRPr="00E22375" w:rsidRDefault="2FF87BB6">
      <w:pPr>
        <w:pStyle w:val="ListParagraph"/>
        <w:numPr>
          <w:ilvl w:val="0"/>
          <w:numId w:val="10"/>
        </w:numPr>
        <w:jc w:val="both"/>
        <w:rPr>
          <w:rFonts w:ascii="Times New Roman" w:eastAsia="Helvetica Neue" w:hAnsi="Times New Roman" w:cs="Times New Roman"/>
          <w:color w:val="000000" w:themeColor="text1"/>
        </w:rPr>
      </w:pPr>
      <w:r w:rsidRPr="00E22375">
        <w:rPr>
          <w:rFonts w:ascii="Times New Roman" w:eastAsia="Helvetica Neue" w:hAnsi="Times New Roman" w:cs="Times New Roman"/>
          <w:color w:val="000000" w:themeColor="text1"/>
        </w:rPr>
        <w:t>Learning curves of model performance can be used to diagnose whether the train or validation datasets are not relatively representative of the problem domain.</w:t>
      </w:r>
    </w:p>
    <w:p w14:paraId="27EA7090" w14:textId="766DB6B9" w:rsidR="2FF87BB6" w:rsidRPr="00E22375" w:rsidRDefault="2FF87BB6">
      <w:pPr>
        <w:pStyle w:val="ListParagraph"/>
        <w:numPr>
          <w:ilvl w:val="0"/>
          <w:numId w:val="10"/>
        </w:numPr>
        <w:jc w:val="both"/>
        <w:rPr>
          <w:rFonts w:ascii="Times New Roman" w:eastAsia="Calibri" w:hAnsi="Times New Roman" w:cs="Times New Roman"/>
          <w:color w:val="000000" w:themeColor="text1"/>
        </w:rPr>
      </w:pPr>
      <w:r w:rsidRPr="00E22375">
        <w:rPr>
          <w:rStyle w:val="normaltextrun"/>
          <w:rFonts w:ascii="Times New Roman" w:eastAsia="Calibri" w:hAnsi="Times New Roman" w:cs="Times New Roman"/>
          <w:b/>
          <w:color w:val="000000" w:themeColor="text1"/>
        </w:rPr>
        <w:t>Epoch</w:t>
      </w:r>
      <w:r w:rsidRPr="00E22375">
        <w:rPr>
          <w:rStyle w:val="normaltextrun"/>
          <w:rFonts w:ascii="Times New Roman" w:eastAsia="Calibri" w:hAnsi="Times New Roman" w:cs="Times New Roman"/>
          <w:color w:val="000000" w:themeColor="text1"/>
        </w:rPr>
        <w:t>: Each time a dataset passes through an algorithm, it is said to have completed an epoch. Therefore, Epoch, in machine learning, refers to the one entire passing of training data through the algorithm. It's a hyperparameter that determines the process of training the machine learning model. </w:t>
      </w:r>
      <w:r w:rsidRPr="00E22375">
        <w:rPr>
          <w:rStyle w:val="eop"/>
          <w:rFonts w:ascii="Times New Roman" w:eastAsia="Calibri" w:hAnsi="Times New Roman" w:cs="Times New Roman"/>
          <w:color w:val="000000" w:themeColor="text1"/>
        </w:rPr>
        <w:t> </w:t>
      </w:r>
    </w:p>
    <w:p w14:paraId="42E45E62" w14:textId="77777777" w:rsidR="00F60F46" w:rsidRPr="00E22375" w:rsidRDefault="2FF87BB6">
      <w:pPr>
        <w:pStyle w:val="ListParagraph"/>
        <w:numPr>
          <w:ilvl w:val="0"/>
          <w:numId w:val="10"/>
        </w:numPr>
        <w:jc w:val="both"/>
        <w:rPr>
          <w:rStyle w:val="eop"/>
          <w:rFonts w:ascii="Times New Roman" w:eastAsia="Calibri" w:hAnsi="Times New Roman" w:cs="Times New Roman"/>
          <w:color w:val="000000" w:themeColor="text1"/>
        </w:rPr>
      </w:pPr>
      <w:r w:rsidRPr="00E22375">
        <w:rPr>
          <w:rStyle w:val="normaltextrun"/>
          <w:rFonts w:ascii="Times New Roman" w:eastAsia="Calibri" w:hAnsi="Times New Roman" w:cs="Times New Roman"/>
          <w:b/>
          <w:color w:val="000000" w:themeColor="text1"/>
        </w:rPr>
        <w:t>Batch:</w:t>
      </w:r>
      <w:r w:rsidRPr="00E22375">
        <w:rPr>
          <w:rStyle w:val="normaltextrun"/>
          <w:rFonts w:ascii="Times New Roman" w:eastAsia="Calibri" w:hAnsi="Times New Roman" w:cs="Times New Roman"/>
          <w:color w:val="000000" w:themeColor="text1"/>
        </w:rPr>
        <w:t xml:space="preserve"> The training data is always broken down into small batches to overcome the issue that could arise due to storage space limitations of a computer system. These smaller batches can be easily fed into the machine learning model to train it. This process of breaking it down to smaller bits is called batch in machine learning. This procedure is known as an epoch when all the batches are fed into the model to train at once</w:t>
      </w:r>
      <w:r w:rsidRPr="00E22375">
        <w:rPr>
          <w:rStyle w:val="eop"/>
          <w:rFonts w:ascii="Times New Roman" w:eastAsia="Calibri" w:hAnsi="Times New Roman" w:cs="Times New Roman"/>
          <w:color w:val="000000" w:themeColor="text1"/>
        </w:rPr>
        <w:t>.</w:t>
      </w:r>
    </w:p>
    <w:p w14:paraId="219E5FE3" w14:textId="4B086B67" w:rsidR="2FF87BB6" w:rsidRPr="00E22375" w:rsidRDefault="00F60F46">
      <w:pPr>
        <w:pStyle w:val="ListParagraph"/>
        <w:numPr>
          <w:ilvl w:val="0"/>
          <w:numId w:val="10"/>
        </w:numPr>
        <w:jc w:val="both"/>
        <w:rPr>
          <w:rFonts w:ascii="Times New Roman" w:eastAsia="Calibri" w:hAnsi="Times New Roman" w:cs="Times New Roman"/>
          <w:color w:val="000000" w:themeColor="text1"/>
        </w:rPr>
      </w:pPr>
      <w:r w:rsidRPr="00E22375">
        <w:rPr>
          <w:rStyle w:val="normaltextrun"/>
          <w:rFonts w:ascii="Times New Roman" w:eastAsia="Calibri" w:hAnsi="Times New Roman" w:cs="Times New Roman"/>
          <w:b/>
          <w:color w:val="000000" w:themeColor="text1"/>
        </w:rPr>
        <w:lastRenderedPageBreak/>
        <w:t>A.</w:t>
      </w:r>
      <w:r w:rsidRPr="00E22375">
        <w:rPr>
          <w:rFonts w:ascii="Times New Roman" w:eastAsia="Helvetica Neue" w:hAnsi="Times New Roman" w:cs="Times New Roman"/>
          <w:b/>
          <w:color w:val="000000" w:themeColor="text1"/>
        </w:rPr>
        <w:t xml:space="preserve">)  </w:t>
      </w:r>
      <w:r w:rsidR="2FF87BB6" w:rsidRPr="00E22375">
        <w:rPr>
          <w:rFonts w:ascii="Times New Roman" w:eastAsia="Helvetica Neue" w:hAnsi="Times New Roman" w:cs="Times New Roman"/>
          <w:b/>
          <w:color w:val="000000" w:themeColor="text1"/>
        </w:rPr>
        <w:t>Optimization Learning Curves (Loss Plot)</w:t>
      </w:r>
      <w:r w:rsidR="2FF87BB6" w:rsidRPr="00E22375">
        <w:rPr>
          <w:rFonts w:ascii="Times New Roman" w:eastAsia="Helvetica Neue" w:hAnsi="Times New Roman" w:cs="Times New Roman"/>
          <w:color w:val="000000" w:themeColor="text1"/>
        </w:rPr>
        <w:t>: Learning curves calculated on the metric by which the parameters of the model are being optimized.</w:t>
      </w:r>
      <w:r w:rsidR="2FF87BB6" w:rsidRPr="005551FE">
        <w:rPr>
          <w:rFonts w:ascii="Times New Roman" w:eastAsia="Calibri" w:hAnsi="Times New Roman" w:cs="Times New Roman"/>
          <w:color w:val="000000" w:themeColor="text1"/>
        </w:rPr>
        <w:t xml:space="preserve"> the loss curve, or training loss curve, gives us insights into how the model's performance improves over time by measuring the error or dissimilarity between its predicted output and the true output. The loss represents how far off the model's predictions are from the actual values. By minimizing the loss, the model aims to make its predictions as close as possible to the true values. So, the loss curve shows us how the model's error decreases as it learns, which indicates an improvement in its performance.</w:t>
      </w:r>
      <w:r w:rsidR="2FF87BB6" w:rsidRPr="00E22375">
        <w:rPr>
          <w:rFonts w:ascii="Times New Roman" w:eastAsia="Helvetica Neue" w:hAnsi="Times New Roman" w:cs="Times New Roman"/>
          <w:color w:val="000000" w:themeColor="text1"/>
        </w:rPr>
        <w:t xml:space="preserve"> Based on loss plot we can deduce whether algorithm is overfitting, underfitting or good fit.</w:t>
      </w:r>
      <w:r w:rsidR="2FF87BB6" w:rsidRPr="00E22375">
        <w:rPr>
          <w:rStyle w:val="Strong"/>
          <w:rFonts w:ascii="Times New Roman" w:eastAsia="Helvetica Neue" w:hAnsi="Times New Roman" w:cs="Times New Roman"/>
          <w:color w:val="000000" w:themeColor="text1"/>
        </w:rPr>
        <w:t xml:space="preserve"> </w:t>
      </w:r>
      <w:r w:rsidR="2FF87BB6" w:rsidRPr="00E22375">
        <w:rPr>
          <w:rFonts w:ascii="Times New Roman" w:eastAsia="Helvetica Neue" w:hAnsi="Times New Roman" w:cs="Times New Roman"/>
          <w:color w:val="000000" w:themeColor="text1"/>
        </w:rPr>
        <w:t>Overfitting is defined as good performance on the training data, poor generalization to other data. Underfitting is defines as poor performance on the training data and poor generalization to other data. From fig below we can see that as number of epochs is increasing the gap between train loss and validation is growing which suggests there might be overfitting issue if we increase the epoch further. Thus, best epoch in our case should be 2 where both graphs intersect.</w:t>
      </w:r>
    </w:p>
    <w:p w14:paraId="22D80743" w14:textId="6E03680E" w:rsidR="2FF87BB6" w:rsidRPr="005551FE" w:rsidRDefault="2FF87BB6" w:rsidP="005551FE">
      <w:pPr>
        <w:spacing w:after="160"/>
        <w:jc w:val="both"/>
        <w:rPr>
          <w:rFonts w:ascii="Times New Roman" w:eastAsia="Calibri" w:hAnsi="Times New Roman" w:cs="Times New Roman"/>
          <w:color w:val="1F2328"/>
        </w:rPr>
      </w:pPr>
      <w:r w:rsidRPr="005551FE">
        <w:rPr>
          <w:rFonts w:ascii="Times New Roman" w:hAnsi="Times New Roman" w:cs="Times New Roman"/>
          <w:noProof/>
        </w:rPr>
        <w:drawing>
          <wp:inline distT="0" distB="0" distL="0" distR="0" wp14:anchorId="047B3D5D" wp14:editId="32037E13">
            <wp:extent cx="5942905" cy="2921008"/>
            <wp:effectExtent l="0" t="0" r="1270" b="0"/>
            <wp:docPr id="1859503161" name="Picture 185950316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56081" cy="2927484"/>
                    </a:xfrm>
                    <a:prstGeom prst="rect">
                      <a:avLst/>
                    </a:prstGeom>
                  </pic:spPr>
                </pic:pic>
              </a:graphicData>
            </a:graphic>
          </wp:inline>
        </w:drawing>
      </w:r>
    </w:p>
    <w:p w14:paraId="27241E4C" w14:textId="0294CDF2" w:rsidR="2FF87BB6" w:rsidRPr="005551FE" w:rsidRDefault="2FF87BB6">
      <w:pPr>
        <w:pStyle w:val="ListParagraph"/>
        <w:numPr>
          <w:ilvl w:val="0"/>
          <w:numId w:val="12"/>
        </w:numPr>
        <w:jc w:val="both"/>
        <w:rPr>
          <w:rFonts w:ascii="Times New Roman" w:eastAsia="Calibri" w:hAnsi="Times New Roman" w:cs="Times New Roman"/>
          <w:color w:val="000000" w:themeColor="text1"/>
        </w:rPr>
      </w:pPr>
      <w:r w:rsidRPr="00E22375">
        <w:rPr>
          <w:rFonts w:ascii="Times New Roman" w:eastAsia="Helvetica Neue" w:hAnsi="Times New Roman" w:cs="Times New Roman"/>
          <w:b/>
          <w:color w:val="000000" w:themeColor="text1"/>
        </w:rPr>
        <w:t>Performance Learning Curves (Accuracy Curve)</w:t>
      </w:r>
      <w:r w:rsidRPr="00E22375">
        <w:rPr>
          <w:rFonts w:ascii="Times New Roman" w:eastAsia="Helvetica Neue" w:hAnsi="Times New Roman" w:cs="Times New Roman"/>
          <w:color w:val="000000" w:themeColor="text1"/>
        </w:rPr>
        <w:t>: Learning curves calculated on the metric by which the model will be evaluated and selected.</w:t>
      </w:r>
      <w:r w:rsidRPr="005551FE">
        <w:rPr>
          <w:rFonts w:ascii="Times New Roman" w:eastAsia="Calibri" w:hAnsi="Times New Roman" w:cs="Times New Roman"/>
          <w:color w:val="000000" w:themeColor="text1"/>
        </w:rPr>
        <w:t xml:space="preserve"> The accuracy curve, also known as the training accuracy curve, shows us how good the model is at making correct predictions on the training data as it goes through the training process. Accuracy is measured in percentages and tells us the proportion of instances the model correctly classified out of the total number of instances. So, the accuracy curve gives us a sense of how well the model fits the training data and improves its ability to make accurate predictions.</w:t>
      </w:r>
    </w:p>
    <w:p w14:paraId="1167C139" w14:textId="6C6D13B8" w:rsidR="2FF87BB6" w:rsidRPr="00E22375" w:rsidRDefault="2FF87BB6" w:rsidP="007A72E8">
      <w:pPr>
        <w:ind w:left="720"/>
        <w:jc w:val="both"/>
        <w:rPr>
          <w:rFonts w:ascii="Times New Roman" w:eastAsia="Helvetica Neue" w:hAnsi="Times New Roman" w:cs="Times New Roman"/>
          <w:color w:val="000000" w:themeColor="text1"/>
        </w:rPr>
      </w:pPr>
      <w:r w:rsidRPr="00E22375">
        <w:rPr>
          <w:rFonts w:ascii="Times New Roman" w:eastAsia="Helvetica Neue" w:hAnsi="Times New Roman" w:cs="Times New Roman"/>
          <w:b/>
          <w:color w:val="000000" w:themeColor="text1"/>
        </w:rPr>
        <w:t>Accuracy plot suggests that with increase in epoch accuracy increases for both training and validation, but gap between those widen which indicates us to stop after epoch=2.</w:t>
      </w:r>
    </w:p>
    <w:p w14:paraId="4D2E257F" w14:textId="4840D3EF" w:rsidR="48702D74" w:rsidRPr="005551FE" w:rsidRDefault="48702D74" w:rsidP="005551FE">
      <w:pPr>
        <w:spacing w:after="160"/>
        <w:jc w:val="both"/>
        <w:rPr>
          <w:rFonts w:ascii="Times New Roman" w:eastAsia="Calibri" w:hAnsi="Times New Roman" w:cs="Times New Roman"/>
          <w:color w:val="1F2328"/>
        </w:rPr>
      </w:pPr>
    </w:p>
    <w:p w14:paraId="20BC27D9" w14:textId="4A77611E" w:rsidR="2FF87BB6" w:rsidRPr="005551FE" w:rsidRDefault="2FF87BB6" w:rsidP="005551FE">
      <w:pPr>
        <w:spacing w:after="160"/>
        <w:jc w:val="both"/>
        <w:rPr>
          <w:rFonts w:ascii="Times New Roman" w:eastAsia="Calibri" w:hAnsi="Times New Roman" w:cs="Times New Roman"/>
          <w:color w:val="000000" w:themeColor="text1"/>
        </w:rPr>
      </w:pPr>
      <w:r w:rsidRPr="005551FE">
        <w:rPr>
          <w:rFonts w:ascii="Times New Roman" w:eastAsia="Calibri" w:hAnsi="Times New Roman" w:cs="Times New Roman"/>
          <w:color w:val="000000" w:themeColor="text1"/>
        </w:rPr>
        <w:t> </w:t>
      </w:r>
    </w:p>
    <w:p w14:paraId="28383A58" w14:textId="40FC7173" w:rsidR="2FF87BB6" w:rsidRPr="005551FE" w:rsidRDefault="2FF87BB6" w:rsidP="005551FE">
      <w:pPr>
        <w:spacing w:after="160"/>
        <w:jc w:val="both"/>
        <w:rPr>
          <w:rFonts w:ascii="Times New Roman" w:eastAsia="Calibri" w:hAnsi="Times New Roman" w:cs="Times New Roman"/>
          <w:color w:val="1F2328"/>
        </w:rPr>
      </w:pPr>
      <w:r w:rsidRPr="005551FE">
        <w:rPr>
          <w:rFonts w:ascii="Times New Roman" w:hAnsi="Times New Roman" w:cs="Times New Roman"/>
          <w:noProof/>
        </w:rPr>
        <w:lastRenderedPageBreak/>
        <w:drawing>
          <wp:inline distT="0" distB="0" distL="0" distR="0" wp14:anchorId="6708EC11" wp14:editId="347D2D61">
            <wp:extent cx="5942905" cy="3761772"/>
            <wp:effectExtent l="0" t="0" r="1270" b="0"/>
            <wp:docPr id="611376506" name="Picture 61137650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082179" cy="3849931"/>
                    </a:xfrm>
                    <a:prstGeom prst="rect">
                      <a:avLst/>
                    </a:prstGeom>
                  </pic:spPr>
                </pic:pic>
              </a:graphicData>
            </a:graphic>
          </wp:inline>
        </w:drawing>
      </w:r>
    </w:p>
    <w:p w14:paraId="4097C33C" w14:textId="286C2A9E" w:rsidR="48702D74" w:rsidRPr="005551FE" w:rsidRDefault="48702D74" w:rsidP="005551FE">
      <w:pPr>
        <w:spacing w:after="160"/>
        <w:jc w:val="both"/>
        <w:rPr>
          <w:rFonts w:ascii="Times New Roman" w:eastAsia="Calibri" w:hAnsi="Times New Roman" w:cs="Times New Roman"/>
          <w:color w:val="1F2328"/>
        </w:rPr>
      </w:pPr>
    </w:p>
    <w:p w14:paraId="0985B8F4" w14:textId="75ECA960" w:rsidR="2FF87BB6" w:rsidRPr="005551FE" w:rsidRDefault="2FF87BB6">
      <w:pPr>
        <w:pStyle w:val="ListParagraph"/>
        <w:numPr>
          <w:ilvl w:val="0"/>
          <w:numId w:val="12"/>
        </w:numPr>
        <w:spacing w:after="160"/>
        <w:jc w:val="both"/>
        <w:rPr>
          <w:rFonts w:ascii="Times New Roman" w:eastAsia="Arial" w:hAnsi="Times New Roman" w:cs="Times New Roman"/>
          <w:color w:val="1C283B"/>
        </w:rPr>
      </w:pPr>
      <w:r w:rsidRPr="005551FE">
        <w:rPr>
          <w:rStyle w:val="Strong"/>
          <w:rFonts w:ascii="Times New Roman" w:eastAsia="Arial" w:hAnsi="Times New Roman" w:cs="Times New Roman"/>
          <w:color w:val="1C283B"/>
        </w:rPr>
        <w:t>Receiver Operator Characteristic (ROC)</w:t>
      </w:r>
      <w:r w:rsidRPr="005551FE">
        <w:rPr>
          <w:rFonts w:ascii="Times New Roman" w:eastAsia="Arial" w:hAnsi="Times New Roman" w:cs="Times New Roman"/>
          <w:color w:val="1C283B"/>
        </w:rPr>
        <w:t>: A ROC curve is constructed by plotting the true positive rate (TPR) against the false positive rate (FPR). The true positive rate is the proportion of observations that were correctly predicted to be positive out of all positive observations (TP</w:t>
      </w:r>
      <w:proofErr w:type="gramStart"/>
      <w:r w:rsidRPr="005551FE">
        <w:rPr>
          <w:rFonts w:ascii="Times New Roman" w:eastAsia="Arial" w:hAnsi="Times New Roman" w:cs="Times New Roman"/>
          <w:color w:val="1C283B"/>
        </w:rPr>
        <w:t>/(</w:t>
      </w:r>
      <w:proofErr w:type="gramEnd"/>
      <w:r w:rsidRPr="005551FE">
        <w:rPr>
          <w:rFonts w:ascii="Times New Roman" w:eastAsia="Arial" w:hAnsi="Times New Roman" w:cs="Times New Roman"/>
          <w:color w:val="1C283B"/>
        </w:rPr>
        <w:t>TP + FN)). Similarly, the false positive rate is the proportion of observations that are incorrectly predicted to be positive out of all negative observations (FP</w:t>
      </w:r>
      <w:proofErr w:type="gramStart"/>
      <w:r w:rsidRPr="005551FE">
        <w:rPr>
          <w:rFonts w:ascii="Times New Roman" w:eastAsia="Arial" w:hAnsi="Times New Roman" w:cs="Times New Roman"/>
          <w:color w:val="1C283B"/>
        </w:rPr>
        <w:t>/(</w:t>
      </w:r>
      <w:proofErr w:type="gramEnd"/>
      <w:r w:rsidRPr="005551FE">
        <w:rPr>
          <w:rFonts w:ascii="Times New Roman" w:eastAsia="Arial" w:hAnsi="Times New Roman" w:cs="Times New Roman"/>
          <w:color w:val="1C283B"/>
        </w:rPr>
        <w:t>TN + FP))</w:t>
      </w:r>
      <w:r w:rsidRPr="005551FE">
        <w:rPr>
          <w:rFonts w:ascii="Times New Roman" w:eastAsia="Times New Roman" w:hAnsi="Times New Roman" w:cs="Times New Roman"/>
          <w:color w:val="4472C4" w:themeColor="accent1"/>
        </w:rPr>
        <w:t>.</w:t>
      </w:r>
      <w:r w:rsidRPr="005551FE">
        <w:rPr>
          <w:rFonts w:ascii="Times New Roman" w:eastAsia="Arial" w:hAnsi="Times New Roman" w:cs="Times New Roman"/>
          <w:color w:val="1C283B"/>
        </w:rPr>
        <w:t xml:space="preserve"> ROC curve shows the trade-off between sensitivity (or TPR) and specificity (1 – FPR). Classifiers that give curves closer to the top-left corner indicate a better performance.</w:t>
      </w:r>
    </w:p>
    <w:p w14:paraId="519BF635" w14:textId="1F0FD73C" w:rsidR="2FF87BB6" w:rsidRPr="005551FE" w:rsidRDefault="2FF87BB6" w:rsidP="005551FE">
      <w:pPr>
        <w:spacing w:after="160"/>
        <w:ind w:left="720"/>
        <w:jc w:val="both"/>
        <w:rPr>
          <w:rFonts w:ascii="Times New Roman" w:eastAsia="Times New Roman" w:hAnsi="Times New Roman" w:cs="Times New Roman"/>
          <w:color w:val="4472C4" w:themeColor="accent1"/>
        </w:rPr>
      </w:pPr>
      <w:r w:rsidRPr="005551FE">
        <w:rPr>
          <w:rStyle w:val="Strong"/>
          <w:rFonts w:ascii="Times New Roman" w:eastAsia="Arial" w:hAnsi="Times New Roman" w:cs="Times New Roman"/>
          <w:color w:val="1C283B"/>
        </w:rPr>
        <w:t>ROC curve for the neural network lies in upper left corner which indicates model is performing good</w:t>
      </w:r>
      <w:r w:rsidRPr="005551FE">
        <w:rPr>
          <w:rFonts w:ascii="Times New Roman" w:eastAsia="Times New Roman" w:hAnsi="Times New Roman" w:cs="Times New Roman"/>
          <w:color w:val="4472C4" w:themeColor="accent1"/>
        </w:rPr>
        <w:t>. Moreover, area under curve (AUC+ is equals to 0.98, which further supports the analysis.</w:t>
      </w:r>
    </w:p>
    <w:p w14:paraId="654F1F67" w14:textId="148E3C2A" w:rsidR="2FF87BB6" w:rsidRPr="005551FE" w:rsidRDefault="2FF87BB6" w:rsidP="005551FE">
      <w:pPr>
        <w:spacing w:after="160"/>
        <w:jc w:val="both"/>
        <w:rPr>
          <w:rFonts w:ascii="Times New Roman" w:eastAsia="Calibri" w:hAnsi="Times New Roman" w:cs="Times New Roman"/>
          <w:color w:val="000000" w:themeColor="text1"/>
        </w:rPr>
      </w:pPr>
      <w:r w:rsidRPr="005551FE">
        <w:rPr>
          <w:rFonts w:ascii="Times New Roman" w:eastAsia="Calibri" w:hAnsi="Times New Roman" w:cs="Times New Roman"/>
          <w:color w:val="000000" w:themeColor="text1"/>
        </w:rPr>
        <w:lastRenderedPageBreak/>
        <w:t> </w:t>
      </w:r>
      <w:r w:rsidRPr="005551FE">
        <w:rPr>
          <w:rFonts w:ascii="Times New Roman" w:hAnsi="Times New Roman" w:cs="Times New Roman"/>
          <w:noProof/>
        </w:rPr>
        <w:drawing>
          <wp:inline distT="0" distB="0" distL="0" distR="0" wp14:anchorId="0E513D66" wp14:editId="6F0A7561">
            <wp:extent cx="5076826" cy="2219325"/>
            <wp:effectExtent l="0" t="0" r="0" b="0"/>
            <wp:docPr id="1357474056" name="Picture 1357474056"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076826" cy="2219325"/>
                    </a:xfrm>
                    <a:prstGeom prst="rect">
                      <a:avLst/>
                    </a:prstGeom>
                  </pic:spPr>
                </pic:pic>
              </a:graphicData>
            </a:graphic>
          </wp:inline>
        </w:drawing>
      </w:r>
    </w:p>
    <w:p w14:paraId="7E838EC8" w14:textId="6C6B0BE1" w:rsidR="2FF87BB6" w:rsidRPr="005551FE" w:rsidRDefault="2FF87BB6" w:rsidP="007A72E8">
      <w:pPr>
        <w:pStyle w:val="NormalWeb"/>
        <w:spacing w:before="0" w:beforeAutospacing="0"/>
        <w:jc w:val="both"/>
        <w:rPr>
          <w:rFonts w:eastAsia="Segoe UI"/>
          <w:color w:val="212529"/>
        </w:rPr>
      </w:pPr>
      <w:r w:rsidRPr="005551FE">
        <w:rPr>
          <w:color w:val="000000" w:themeColor="text1"/>
        </w:rPr>
        <w:t xml:space="preserve">D) </w:t>
      </w:r>
      <w:r w:rsidRPr="005551FE">
        <w:rPr>
          <w:b/>
          <w:bCs/>
          <w:color w:val="000000" w:themeColor="text1"/>
        </w:rPr>
        <w:t>Precision and recall curve:</w:t>
      </w:r>
      <w:r w:rsidRPr="005551FE">
        <w:rPr>
          <w:rFonts w:eastAsia="Segoe UI"/>
          <w:color w:val="212529"/>
        </w:rPr>
        <w:t xml:space="preserve"> Precision-Recall is a useful measure of success of prediction when the classes are very imbalanced. In information retrieval, precision is a measure of result relevancy, while recall is a measure of how many truly relevant results are returned.</w:t>
      </w:r>
    </w:p>
    <w:p w14:paraId="1F5CD6EC" w14:textId="3D62A132" w:rsidR="2FF87BB6" w:rsidRPr="005551FE" w:rsidRDefault="2FF87BB6" w:rsidP="007A72E8">
      <w:pPr>
        <w:pStyle w:val="NormalWeb"/>
        <w:spacing w:before="0" w:beforeAutospacing="0"/>
        <w:jc w:val="both"/>
        <w:rPr>
          <w:rFonts w:eastAsia="Segoe UI"/>
          <w:color w:val="212529"/>
        </w:rPr>
      </w:pPr>
      <w:r w:rsidRPr="005551FE">
        <w:rPr>
          <w:rFonts w:eastAsia="Segoe UI"/>
          <w:color w:val="212529"/>
        </w:rPr>
        <w:t>The precision-recall curve shows the tradeoff between precision and recall for different threshold. A high area under the curve represents both high recall and high precision, where high precision relates to a low false positive rate, and high recall relates to a low false negative rate. High scores for both show that the classifier is returning accurate results (high precision), as well as returning most of all positive results (high recall).</w:t>
      </w:r>
    </w:p>
    <w:p w14:paraId="574F2DB4" w14:textId="1C73CC04" w:rsidR="2FF87BB6" w:rsidRPr="005551FE" w:rsidRDefault="2FF87BB6" w:rsidP="007A72E8">
      <w:pPr>
        <w:pStyle w:val="NormalWeb"/>
        <w:spacing w:before="0" w:beforeAutospacing="0"/>
        <w:jc w:val="both"/>
        <w:rPr>
          <w:rFonts w:eastAsia="Segoe UI"/>
          <w:color w:val="212529"/>
        </w:rPr>
      </w:pPr>
      <w:r w:rsidRPr="005551FE">
        <w:rPr>
          <w:rFonts w:eastAsia="Segoe UI"/>
          <w:color w:val="212529"/>
        </w:rPr>
        <w:t>A system with high recall but low precision returns many results, but most of its predicted labels are incorrect when compared to the training labels. A system with high precision but low recall is just the opposite, returning very few results, but most of its predicted labels are correct when compared to the training labels. An ideal system with high precision and high recall will return many results, with all results labeled correctly.</w:t>
      </w:r>
    </w:p>
    <w:p w14:paraId="149AF806" w14:textId="54B1F957" w:rsidR="48702D74" w:rsidRPr="005551FE" w:rsidRDefault="48702D74" w:rsidP="005551FE">
      <w:pPr>
        <w:spacing w:after="160"/>
        <w:jc w:val="both"/>
        <w:rPr>
          <w:rFonts w:ascii="Times New Roman" w:eastAsia="Calibri" w:hAnsi="Times New Roman" w:cs="Times New Roman"/>
          <w:color w:val="000000" w:themeColor="text1"/>
        </w:rPr>
      </w:pPr>
    </w:p>
    <w:p w14:paraId="6E3BA95B" w14:textId="34CFADE0" w:rsidR="2FF87BB6" w:rsidRPr="005551FE" w:rsidRDefault="2FF87BB6" w:rsidP="005551FE">
      <w:pPr>
        <w:spacing w:after="160"/>
        <w:jc w:val="both"/>
        <w:rPr>
          <w:rFonts w:ascii="Times New Roman" w:eastAsia="Calibri" w:hAnsi="Times New Roman" w:cs="Times New Roman"/>
          <w:color w:val="000000" w:themeColor="text1"/>
        </w:rPr>
      </w:pPr>
      <w:r w:rsidRPr="005551FE">
        <w:rPr>
          <w:rFonts w:ascii="Times New Roman" w:eastAsia="Calibri" w:hAnsi="Times New Roman" w:cs="Times New Roman"/>
          <w:color w:val="000000" w:themeColor="text1"/>
        </w:rPr>
        <w:t> </w:t>
      </w:r>
      <w:r w:rsidRPr="005551FE">
        <w:rPr>
          <w:rFonts w:ascii="Times New Roman" w:hAnsi="Times New Roman" w:cs="Times New Roman"/>
          <w:noProof/>
        </w:rPr>
        <w:drawing>
          <wp:inline distT="0" distB="0" distL="0" distR="0" wp14:anchorId="350CF6A4" wp14:editId="0598FC9D">
            <wp:extent cx="4952998" cy="2066925"/>
            <wp:effectExtent l="0" t="0" r="0" b="0"/>
            <wp:docPr id="1901938311" name="Picture 190193831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952998" cy="2066925"/>
                    </a:xfrm>
                    <a:prstGeom prst="rect">
                      <a:avLst/>
                    </a:prstGeom>
                  </pic:spPr>
                </pic:pic>
              </a:graphicData>
            </a:graphic>
          </wp:inline>
        </w:drawing>
      </w:r>
    </w:p>
    <w:p w14:paraId="7108EB57" w14:textId="0FC50AF1" w:rsidR="48702D74" w:rsidRPr="005551FE" w:rsidRDefault="48702D74" w:rsidP="005551FE">
      <w:pPr>
        <w:spacing w:after="160"/>
        <w:jc w:val="both"/>
        <w:rPr>
          <w:rFonts w:ascii="Times New Roman" w:eastAsia="Calibri" w:hAnsi="Times New Roman" w:cs="Times New Roman"/>
          <w:color w:val="000000" w:themeColor="text1"/>
        </w:rPr>
      </w:pPr>
    </w:p>
    <w:p w14:paraId="164A0C97" w14:textId="297FF6DF" w:rsidR="00940E53" w:rsidRDefault="00F60F46" w:rsidP="005551FE">
      <w:pPr>
        <w:spacing w:after="160"/>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w:t>
      </w:r>
      <w:r w:rsidR="00BA662F">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5551FE">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FUTURE IMPLEMENTATION AND DEPLOYMENT IN AWS </w:t>
      </w:r>
      <w:r w:rsidR="007409D4">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CLOUD</w:t>
      </w:r>
      <w:r w:rsidRPr="005551FE">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B8D89ED" w14:textId="6715652E" w:rsidR="00940E53" w:rsidRDefault="00940E53" w:rsidP="005551FE">
      <w:pPr>
        <w:spacing w:after="160"/>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noProof/>
        </w:rPr>
        <w:drawing>
          <wp:inline distT="0" distB="0" distL="0" distR="0" wp14:anchorId="3F1F4275" wp14:editId="5EB8C50B">
            <wp:extent cx="5943600" cy="4556760"/>
            <wp:effectExtent l="0" t="0" r="0" b="0"/>
            <wp:docPr id="1515480136" name="Picture 1515480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556760"/>
                    </a:xfrm>
                    <a:prstGeom prst="rect">
                      <a:avLst/>
                    </a:prstGeom>
                    <a:noFill/>
                    <a:ln>
                      <a:noFill/>
                    </a:ln>
                  </pic:spPr>
                </pic:pic>
              </a:graphicData>
            </a:graphic>
          </wp:inline>
        </w:drawing>
      </w:r>
    </w:p>
    <w:p w14:paraId="783E1894" w14:textId="5ED32282" w:rsidR="007A72E8" w:rsidRPr="007A72E8" w:rsidRDefault="007A72E8" w:rsidP="007A72E8">
      <w:pPr>
        <w:spacing w:after="160"/>
        <w:jc w:val="center"/>
        <w:rPr>
          <w:rFonts w:ascii="Times New Roman" w:eastAsia="Georgia" w:hAnsi="Times New Roman" w:cs="Times New Roman"/>
          <w:color w:val="242424"/>
        </w:rPr>
      </w:pPr>
      <w:r w:rsidRPr="007A72E8">
        <w:rPr>
          <w:rFonts w:ascii="Times New Roman" w:eastAsia="Georgia" w:hAnsi="Times New Roman" w:cs="Times New Roman"/>
          <w:color w:val="242424"/>
        </w:rPr>
        <w:t>Figure: process flow diagram to deploy model in AWS</w:t>
      </w:r>
    </w:p>
    <w:p w14:paraId="21E17810" w14:textId="61C7CBD0" w:rsidR="00E747C5" w:rsidRPr="005551FE" w:rsidRDefault="0030671D" w:rsidP="005551FE">
      <w:pPr>
        <w:jc w:val="both"/>
        <w:rPr>
          <w:rFonts w:ascii="Times New Roman" w:eastAsia="Calibri" w:hAnsi="Times New Roman" w:cs="Times New Roman"/>
          <w:color w:val="000000" w:themeColor="text1"/>
        </w:rPr>
      </w:pPr>
      <w:r w:rsidRPr="005551FE">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00F60F46" w:rsidRPr="005551FE">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747C5" w:rsidRPr="005551FE">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2FF87BB6" w:rsidRPr="005551FE">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Extract raw dataset and building ETL pipeline</w:t>
      </w:r>
      <w:r w:rsidR="2FF87BB6" w:rsidRPr="005551FE">
        <w:rPr>
          <w:rFonts w:ascii="Times New Roman" w:eastAsia="Calibri" w:hAnsi="Times New Roman" w:cs="Times New Roman"/>
          <w:b/>
          <w:bCs/>
          <w:color w:val="000000" w:themeColor="text1"/>
        </w:rPr>
        <w:t>:</w:t>
      </w:r>
    </w:p>
    <w:p w14:paraId="691A69D3" w14:textId="77777777" w:rsidR="00E747C5" w:rsidRPr="005551FE" w:rsidRDefault="2FF87BB6" w:rsidP="005551FE">
      <w:pPr>
        <w:jc w:val="both"/>
        <w:rPr>
          <w:rFonts w:ascii="Times New Roman" w:eastAsia="Calibri" w:hAnsi="Times New Roman" w:cs="Times New Roman"/>
          <w:color w:val="000000" w:themeColor="text1"/>
        </w:rPr>
      </w:pPr>
      <w:r w:rsidRPr="005551FE">
        <w:rPr>
          <w:rFonts w:ascii="Times New Roman" w:eastAsia="Georgia" w:hAnsi="Times New Roman" w:cs="Times New Roman"/>
          <w:color w:val="242424"/>
        </w:rPr>
        <w:t>AWS Glue is another offering from AWS and is a serverless ETL (Extract, Transform, and Load) service on the cloud. It is fully managed, cost-effective service to categorize your data, clean and enrich it and finally move it from source systems to target systems.</w:t>
      </w:r>
    </w:p>
    <w:p w14:paraId="3E6A84DB" w14:textId="45A4A1D8" w:rsidR="2FF87BB6" w:rsidRPr="005551FE" w:rsidRDefault="2FF87BB6">
      <w:pPr>
        <w:pStyle w:val="ListParagraph"/>
        <w:numPr>
          <w:ilvl w:val="0"/>
          <w:numId w:val="41"/>
        </w:numPr>
        <w:jc w:val="both"/>
        <w:rPr>
          <w:rFonts w:ascii="Times New Roman" w:eastAsia="Calibri" w:hAnsi="Times New Roman" w:cs="Times New Roman"/>
          <w:color w:val="000000" w:themeColor="text1"/>
        </w:rPr>
      </w:pPr>
      <w:r w:rsidRPr="005551FE">
        <w:rPr>
          <w:rFonts w:ascii="Times New Roman" w:eastAsia="Helvetica Neue" w:hAnsi="Times New Roman" w:cs="Times New Roman"/>
          <w:b/>
          <w:bCs/>
          <w:color w:val="242424"/>
        </w:rPr>
        <w:t>Key Feature of AWS Glue</w:t>
      </w:r>
      <w:r w:rsidR="006911C8" w:rsidRPr="005551FE">
        <w:rPr>
          <w:rFonts w:ascii="Times New Roman" w:eastAsia="Helvetica Neue" w:hAnsi="Times New Roman" w:cs="Times New Roman"/>
          <w:b/>
          <w:bCs/>
          <w:color w:val="242424"/>
        </w:rPr>
        <w:t>:</w:t>
      </w:r>
    </w:p>
    <w:p w14:paraId="7821DB29" w14:textId="66F47F48" w:rsidR="2FF87BB6" w:rsidRPr="005551FE" w:rsidRDefault="2FF87BB6">
      <w:pPr>
        <w:pStyle w:val="ListParagraph"/>
        <w:numPr>
          <w:ilvl w:val="0"/>
          <w:numId w:val="9"/>
        </w:numPr>
        <w:spacing w:before="206"/>
        <w:ind w:left="1170"/>
        <w:rPr>
          <w:rFonts w:ascii="Times New Roman" w:eastAsia="Georgia" w:hAnsi="Times New Roman" w:cs="Times New Roman"/>
          <w:color w:val="242424"/>
        </w:rPr>
      </w:pPr>
      <w:r w:rsidRPr="005551FE">
        <w:rPr>
          <w:rFonts w:ascii="Times New Roman" w:eastAsia="Georgia" w:hAnsi="Times New Roman" w:cs="Times New Roman"/>
          <w:color w:val="242424"/>
        </w:rPr>
        <w:t>AWS Glue automatically generates the code structure to perform ETL after configuring the job.</w:t>
      </w:r>
    </w:p>
    <w:p w14:paraId="768F44ED" w14:textId="6F787543" w:rsidR="2FF87BB6" w:rsidRPr="005551FE" w:rsidRDefault="2FF87BB6">
      <w:pPr>
        <w:pStyle w:val="ListParagraph"/>
        <w:numPr>
          <w:ilvl w:val="0"/>
          <w:numId w:val="9"/>
        </w:numPr>
        <w:spacing w:before="252"/>
        <w:ind w:left="1170"/>
        <w:rPr>
          <w:rFonts w:ascii="Times New Roman" w:eastAsia="Georgia" w:hAnsi="Times New Roman" w:cs="Times New Roman"/>
          <w:color w:val="242424"/>
        </w:rPr>
      </w:pPr>
      <w:r w:rsidRPr="005551FE">
        <w:rPr>
          <w:rFonts w:ascii="Times New Roman" w:eastAsia="Georgia" w:hAnsi="Times New Roman" w:cs="Times New Roman"/>
          <w:color w:val="242424"/>
        </w:rPr>
        <w:t>You can modify the code and add extra features/transformations that you want to carry out on the data.</w:t>
      </w:r>
    </w:p>
    <w:p w14:paraId="4B78CD32" w14:textId="71EEB946" w:rsidR="2FF87BB6" w:rsidRPr="005551FE" w:rsidRDefault="2FF87BB6">
      <w:pPr>
        <w:pStyle w:val="ListParagraph"/>
        <w:numPr>
          <w:ilvl w:val="0"/>
          <w:numId w:val="9"/>
        </w:numPr>
        <w:ind w:left="1170"/>
        <w:rPr>
          <w:rFonts w:ascii="Times New Roman" w:eastAsia="Georgia" w:hAnsi="Times New Roman" w:cs="Times New Roman"/>
          <w:color w:val="242424"/>
        </w:rPr>
      </w:pPr>
      <w:r w:rsidRPr="005551FE">
        <w:rPr>
          <w:rFonts w:ascii="Times New Roman" w:eastAsia="Georgia" w:hAnsi="Times New Roman" w:cs="Times New Roman"/>
          <w:color w:val="242424"/>
        </w:rPr>
        <w:t>AWS crawler, connect to data sources, and it automatically maps the schema and stores them in a table and catalog.</w:t>
      </w:r>
    </w:p>
    <w:p w14:paraId="6E46A72A" w14:textId="77777777" w:rsidR="006911C8" w:rsidRPr="005551FE" w:rsidRDefault="006911C8" w:rsidP="005551FE">
      <w:pPr>
        <w:pStyle w:val="ListParagraph"/>
        <w:ind w:left="1170"/>
        <w:rPr>
          <w:rFonts w:ascii="Times New Roman" w:eastAsia="Georgia" w:hAnsi="Times New Roman" w:cs="Times New Roman"/>
          <w:color w:val="242424"/>
        </w:rPr>
      </w:pPr>
    </w:p>
    <w:p w14:paraId="179DCE62" w14:textId="443590FC" w:rsidR="00610290" w:rsidRPr="005551FE" w:rsidRDefault="00FC7812">
      <w:pPr>
        <w:pStyle w:val="pw-post-body-paragraph"/>
        <w:numPr>
          <w:ilvl w:val="0"/>
          <w:numId w:val="41"/>
        </w:numPr>
        <w:spacing w:beforeAutospacing="0" w:afterAutospacing="0"/>
        <w:rPr>
          <w:rFonts w:eastAsia="Georgia"/>
          <w:b/>
          <w:color w:val="242424"/>
        </w:rPr>
      </w:pPr>
      <w:r w:rsidRPr="005551FE">
        <w:rPr>
          <w:rFonts w:eastAsia="Georgia"/>
          <w:b/>
          <w:color w:val="242424"/>
        </w:rPr>
        <w:t xml:space="preserve">Main </w:t>
      </w:r>
      <w:r w:rsidR="2FF87BB6" w:rsidRPr="005551FE">
        <w:rPr>
          <w:rFonts w:eastAsia="Georgia"/>
          <w:b/>
          <w:color w:val="242424"/>
        </w:rPr>
        <w:t>Steps to create ETL pipeline in AWS Glue:</w:t>
      </w:r>
    </w:p>
    <w:p w14:paraId="3684124D" w14:textId="1BDA0FD3" w:rsidR="2FF87BB6" w:rsidRPr="005551FE" w:rsidRDefault="2FF87BB6">
      <w:pPr>
        <w:pStyle w:val="pw-post-body-paragraph"/>
        <w:numPr>
          <w:ilvl w:val="0"/>
          <w:numId w:val="36"/>
        </w:numPr>
        <w:spacing w:beforeAutospacing="0" w:afterAutospacing="0"/>
        <w:rPr>
          <w:rFonts w:eastAsia="Georgia"/>
          <w:color w:val="242424"/>
        </w:rPr>
      </w:pPr>
      <w:r w:rsidRPr="005551FE">
        <w:rPr>
          <w:rFonts w:eastAsia="Georgia"/>
          <w:color w:val="242424"/>
        </w:rPr>
        <w:t>Create a Crawler</w:t>
      </w:r>
    </w:p>
    <w:p w14:paraId="40654BD7" w14:textId="642D1FCB" w:rsidR="2FF87BB6" w:rsidRPr="005551FE" w:rsidRDefault="2FF87BB6">
      <w:pPr>
        <w:pStyle w:val="lt"/>
        <w:numPr>
          <w:ilvl w:val="0"/>
          <w:numId w:val="36"/>
        </w:numPr>
        <w:spacing w:beforeAutospacing="0" w:afterAutospacing="0"/>
        <w:rPr>
          <w:rFonts w:eastAsia="Georgia"/>
          <w:color w:val="242424"/>
        </w:rPr>
      </w:pPr>
      <w:r w:rsidRPr="005551FE">
        <w:rPr>
          <w:rFonts w:eastAsia="Georgia"/>
          <w:color w:val="242424"/>
        </w:rPr>
        <w:t>View the Table</w:t>
      </w:r>
    </w:p>
    <w:p w14:paraId="453EABC0" w14:textId="51CFAB27" w:rsidR="006911C8" w:rsidRPr="00E873E1" w:rsidRDefault="2FF87BB6">
      <w:pPr>
        <w:pStyle w:val="lt"/>
        <w:numPr>
          <w:ilvl w:val="0"/>
          <w:numId w:val="36"/>
        </w:numPr>
        <w:spacing w:beforeAutospacing="0" w:afterAutospacing="0"/>
        <w:rPr>
          <w:rFonts w:eastAsia="Georgia"/>
          <w:color w:val="242424"/>
        </w:rPr>
      </w:pPr>
      <w:r w:rsidRPr="005551FE">
        <w:rPr>
          <w:rFonts w:eastAsia="Georgia"/>
          <w:color w:val="242424"/>
        </w:rPr>
        <w:lastRenderedPageBreak/>
        <w:t>Configure Job</w:t>
      </w:r>
    </w:p>
    <w:p w14:paraId="71B6D016" w14:textId="77777777" w:rsidR="00FC7812" w:rsidRPr="005551FE" w:rsidRDefault="00FC7812">
      <w:pPr>
        <w:pStyle w:val="ListParagraph"/>
        <w:numPr>
          <w:ilvl w:val="0"/>
          <w:numId w:val="41"/>
        </w:numPr>
        <w:spacing w:before="413"/>
        <w:rPr>
          <w:rFonts w:ascii="Times New Roman" w:eastAsia="Helvetica Neue" w:hAnsi="Times New Roman" w:cs="Times New Roman"/>
          <w:b/>
          <w:bCs/>
          <w:color w:val="242424"/>
        </w:rPr>
      </w:pPr>
      <w:r w:rsidRPr="005551FE">
        <w:rPr>
          <w:rFonts w:ascii="Times New Roman" w:eastAsia="Helvetica Neue" w:hAnsi="Times New Roman" w:cs="Times New Roman"/>
          <w:b/>
          <w:bCs/>
          <w:color w:val="242424"/>
        </w:rPr>
        <w:t xml:space="preserve">STEP BY STEP GUIDE ON HOW TO BUILD ETL PIPELINE </w:t>
      </w:r>
    </w:p>
    <w:p w14:paraId="53073F06" w14:textId="76620B17" w:rsidR="00610290" w:rsidRPr="005551FE" w:rsidRDefault="2FF87BB6">
      <w:pPr>
        <w:pStyle w:val="ListParagraph"/>
        <w:numPr>
          <w:ilvl w:val="0"/>
          <w:numId w:val="42"/>
        </w:numPr>
        <w:spacing w:before="413"/>
        <w:rPr>
          <w:rFonts w:ascii="Times New Roman" w:eastAsia="Helvetica Neue" w:hAnsi="Times New Roman" w:cs="Times New Roman"/>
          <w:b/>
          <w:bCs/>
          <w:color w:val="242424"/>
        </w:rPr>
      </w:pPr>
      <w:r w:rsidRPr="005551FE">
        <w:rPr>
          <w:rFonts w:ascii="Times New Roman" w:eastAsia="Helvetica Neue" w:hAnsi="Times New Roman" w:cs="Times New Roman"/>
          <w:b/>
          <w:bCs/>
          <w:color w:val="242424"/>
        </w:rPr>
        <w:t>Create the S3 Bucket and upload the data sou</w:t>
      </w:r>
      <w:r w:rsidR="006911C8" w:rsidRPr="005551FE">
        <w:rPr>
          <w:rFonts w:ascii="Times New Roman" w:eastAsia="Helvetica Neue" w:hAnsi="Times New Roman" w:cs="Times New Roman"/>
          <w:b/>
          <w:bCs/>
          <w:color w:val="242424"/>
        </w:rPr>
        <w:t>rce</w:t>
      </w:r>
      <w:r w:rsidR="00FC7812" w:rsidRPr="005551FE">
        <w:rPr>
          <w:rFonts w:ascii="Times New Roman" w:eastAsia="Helvetica Neue" w:hAnsi="Times New Roman" w:cs="Times New Roman"/>
          <w:b/>
          <w:bCs/>
          <w:color w:val="242424"/>
        </w:rPr>
        <w:t xml:space="preserve"> csv file</w:t>
      </w:r>
      <w:r w:rsidR="006911C8" w:rsidRPr="005551FE">
        <w:rPr>
          <w:rFonts w:ascii="Times New Roman" w:eastAsia="Helvetica Neue" w:hAnsi="Times New Roman" w:cs="Times New Roman"/>
          <w:b/>
          <w:bCs/>
          <w:color w:val="242424"/>
        </w:rPr>
        <w:t xml:space="preserve"> in S3 Bucket.</w:t>
      </w:r>
      <w:r w:rsidR="00610290" w:rsidRPr="005551FE">
        <w:rPr>
          <w:rFonts w:ascii="Times New Roman" w:hAnsi="Times New Roman" w:cs="Times New Roman"/>
          <w:noProof/>
        </w:rPr>
        <w:drawing>
          <wp:inline distT="0" distB="0" distL="0" distR="0" wp14:anchorId="7A40F669" wp14:editId="321A6BDA">
            <wp:extent cx="5202555" cy="3116970"/>
            <wp:effectExtent l="0" t="0" r="0" b="7620"/>
            <wp:docPr id="1444394489" name="Picture 14443944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35788" cy="3136880"/>
                    </a:xfrm>
                    <a:prstGeom prst="rect">
                      <a:avLst/>
                    </a:prstGeom>
                  </pic:spPr>
                </pic:pic>
              </a:graphicData>
            </a:graphic>
          </wp:inline>
        </w:drawing>
      </w:r>
      <w:r w:rsidR="00610290" w:rsidRPr="005551FE">
        <w:rPr>
          <w:rFonts w:ascii="Times New Roman" w:eastAsia="Helvetica Neue" w:hAnsi="Times New Roman" w:cs="Times New Roman"/>
          <w:b/>
          <w:bCs/>
          <w:color w:val="242424"/>
        </w:rPr>
        <w:t xml:space="preserve"> </w:t>
      </w:r>
    </w:p>
    <w:p w14:paraId="7C75F67D" w14:textId="549B1A0F" w:rsidR="2FF87BB6" w:rsidRPr="005551FE" w:rsidRDefault="2FF87BB6" w:rsidP="005551FE">
      <w:pPr>
        <w:spacing w:before="413"/>
        <w:ind w:left="1440"/>
        <w:rPr>
          <w:rFonts w:ascii="Times New Roman" w:eastAsia="Helvetica Neue" w:hAnsi="Times New Roman" w:cs="Times New Roman"/>
          <w:color w:val="242424"/>
        </w:rPr>
      </w:pPr>
      <w:r w:rsidRPr="005551FE">
        <w:rPr>
          <w:rFonts w:ascii="Times New Roman" w:hAnsi="Times New Roman" w:cs="Times New Roman"/>
          <w:noProof/>
        </w:rPr>
        <w:drawing>
          <wp:inline distT="0" distB="0" distL="0" distR="0" wp14:anchorId="6C229CF4" wp14:editId="53C84E7C">
            <wp:extent cx="5189387" cy="2257425"/>
            <wp:effectExtent l="0" t="0" r="0" b="0"/>
            <wp:docPr id="1467419642" name="Picture 1467419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195876" cy="2260248"/>
                    </a:xfrm>
                    <a:prstGeom prst="rect">
                      <a:avLst/>
                    </a:prstGeom>
                  </pic:spPr>
                </pic:pic>
              </a:graphicData>
            </a:graphic>
          </wp:inline>
        </w:drawing>
      </w:r>
    </w:p>
    <w:p w14:paraId="6B183060" w14:textId="179485A9" w:rsidR="2FF87BB6" w:rsidRPr="005551FE" w:rsidRDefault="2FF87BB6" w:rsidP="005551FE">
      <w:pPr>
        <w:ind w:left="1440"/>
        <w:rPr>
          <w:rFonts w:ascii="Times New Roman" w:eastAsia="Times New Roman" w:hAnsi="Times New Roman" w:cs="Times New Roman"/>
          <w:color w:val="000000" w:themeColor="text1"/>
        </w:rPr>
      </w:pPr>
      <w:r w:rsidRPr="005551FE">
        <w:rPr>
          <w:rFonts w:ascii="Times New Roman" w:hAnsi="Times New Roman" w:cs="Times New Roman"/>
          <w:noProof/>
        </w:rPr>
        <w:lastRenderedPageBreak/>
        <w:drawing>
          <wp:inline distT="0" distB="0" distL="0" distR="0" wp14:anchorId="4DC48679" wp14:editId="524314CE">
            <wp:extent cx="4989153" cy="2305050"/>
            <wp:effectExtent l="0" t="0" r="2540" b="0"/>
            <wp:docPr id="39786199" name="Picture 39786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000922" cy="2310488"/>
                    </a:xfrm>
                    <a:prstGeom prst="rect">
                      <a:avLst/>
                    </a:prstGeom>
                  </pic:spPr>
                </pic:pic>
              </a:graphicData>
            </a:graphic>
          </wp:inline>
        </w:drawing>
      </w:r>
    </w:p>
    <w:p w14:paraId="3FC71F4D" w14:textId="475CEC07" w:rsidR="2FF87BB6" w:rsidRPr="005551FE" w:rsidRDefault="2FF87BB6" w:rsidP="005551FE">
      <w:pPr>
        <w:ind w:left="1440"/>
        <w:rPr>
          <w:rFonts w:ascii="Times New Roman" w:eastAsia="Times New Roman" w:hAnsi="Times New Roman" w:cs="Times New Roman"/>
          <w:color w:val="000000" w:themeColor="text1"/>
        </w:rPr>
      </w:pPr>
      <w:r w:rsidRPr="005551FE">
        <w:rPr>
          <w:rFonts w:ascii="Times New Roman" w:hAnsi="Times New Roman" w:cs="Times New Roman"/>
          <w:noProof/>
        </w:rPr>
        <w:drawing>
          <wp:inline distT="0" distB="0" distL="0" distR="0" wp14:anchorId="60BE7DB5" wp14:editId="6B2FD6CE">
            <wp:extent cx="4995828" cy="2476500"/>
            <wp:effectExtent l="0" t="0" r="0" b="0"/>
            <wp:docPr id="2109316116" name="Picture 2109316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017064" cy="2487027"/>
                    </a:xfrm>
                    <a:prstGeom prst="rect">
                      <a:avLst/>
                    </a:prstGeom>
                  </pic:spPr>
                </pic:pic>
              </a:graphicData>
            </a:graphic>
          </wp:inline>
        </w:drawing>
      </w:r>
    </w:p>
    <w:p w14:paraId="3D0A3AB1" w14:textId="34BFC84C" w:rsidR="00FC7812" w:rsidRDefault="2FF87BB6" w:rsidP="00E873E1">
      <w:pPr>
        <w:ind w:left="1440"/>
        <w:rPr>
          <w:rFonts w:ascii="Times New Roman" w:eastAsia="Times New Roman" w:hAnsi="Times New Roman" w:cs="Times New Roman"/>
          <w:color w:val="000000" w:themeColor="text1"/>
        </w:rPr>
      </w:pPr>
      <w:r w:rsidRPr="005551FE">
        <w:rPr>
          <w:rFonts w:ascii="Times New Roman" w:hAnsi="Times New Roman" w:cs="Times New Roman"/>
          <w:noProof/>
        </w:rPr>
        <w:drawing>
          <wp:inline distT="0" distB="0" distL="0" distR="0" wp14:anchorId="68B122D7" wp14:editId="2FE7F9C6">
            <wp:extent cx="4801661" cy="2238103"/>
            <wp:effectExtent l="0" t="0" r="0" b="0"/>
            <wp:docPr id="1201316545" name="Picture 12013165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864116" cy="2267214"/>
                    </a:xfrm>
                    <a:prstGeom prst="rect">
                      <a:avLst/>
                    </a:prstGeom>
                  </pic:spPr>
                </pic:pic>
              </a:graphicData>
            </a:graphic>
          </wp:inline>
        </w:drawing>
      </w:r>
    </w:p>
    <w:p w14:paraId="4378B27F" w14:textId="77777777" w:rsidR="00E873E1" w:rsidRPr="00E873E1" w:rsidRDefault="00E873E1" w:rsidP="00E873E1">
      <w:pPr>
        <w:ind w:left="1440"/>
        <w:rPr>
          <w:rFonts w:ascii="Times New Roman" w:eastAsia="Times New Roman" w:hAnsi="Times New Roman" w:cs="Times New Roman"/>
          <w:color w:val="000000" w:themeColor="text1"/>
        </w:rPr>
      </w:pPr>
    </w:p>
    <w:p w14:paraId="110854EB" w14:textId="7D208674" w:rsidR="2FF87BB6" w:rsidRPr="005551FE" w:rsidRDefault="00FC7812" w:rsidP="005551FE">
      <w:pPr>
        <w:ind w:left="810"/>
        <w:rPr>
          <w:rFonts w:ascii="Times New Roman" w:eastAsia="Helvetica Neue" w:hAnsi="Times New Roman" w:cs="Times New Roman"/>
          <w:color w:val="242424"/>
        </w:rPr>
      </w:pPr>
      <w:r w:rsidRPr="005551FE">
        <w:rPr>
          <w:rFonts w:ascii="Times New Roman" w:eastAsia="Helvetica Neue" w:hAnsi="Times New Roman" w:cs="Times New Roman"/>
          <w:b/>
          <w:bCs/>
          <w:color w:val="242424"/>
        </w:rPr>
        <w:t xml:space="preserve">2.) </w:t>
      </w:r>
      <w:r w:rsidR="2FF87BB6" w:rsidRPr="005551FE">
        <w:rPr>
          <w:rFonts w:ascii="Times New Roman" w:eastAsia="Helvetica Neue" w:hAnsi="Times New Roman" w:cs="Times New Roman"/>
          <w:b/>
          <w:bCs/>
          <w:color w:val="242424"/>
        </w:rPr>
        <w:t>Create a Crawler</w:t>
      </w:r>
    </w:p>
    <w:p w14:paraId="57680B85" w14:textId="7D1E72F0" w:rsidR="2FF87BB6" w:rsidRPr="005551FE" w:rsidRDefault="2FF87BB6">
      <w:pPr>
        <w:pStyle w:val="ListParagraph"/>
        <w:numPr>
          <w:ilvl w:val="0"/>
          <w:numId w:val="8"/>
        </w:numPr>
        <w:ind w:left="1170"/>
        <w:rPr>
          <w:rFonts w:ascii="Times New Roman" w:eastAsia="Georgia" w:hAnsi="Times New Roman" w:cs="Times New Roman"/>
          <w:color w:val="242424"/>
        </w:rPr>
      </w:pPr>
      <w:r w:rsidRPr="005551FE">
        <w:rPr>
          <w:rFonts w:ascii="Times New Roman" w:eastAsia="Georgia" w:hAnsi="Times New Roman" w:cs="Times New Roman"/>
          <w:color w:val="242424"/>
        </w:rPr>
        <w:t xml:space="preserve">Sign </w:t>
      </w:r>
      <w:proofErr w:type="gramStart"/>
      <w:r w:rsidRPr="005551FE">
        <w:rPr>
          <w:rFonts w:ascii="Times New Roman" w:eastAsia="Georgia" w:hAnsi="Times New Roman" w:cs="Times New Roman"/>
          <w:color w:val="242424"/>
        </w:rPr>
        <w:t>in to</w:t>
      </w:r>
      <w:proofErr w:type="gramEnd"/>
      <w:r w:rsidRPr="005551FE">
        <w:rPr>
          <w:rFonts w:ascii="Times New Roman" w:eastAsia="Georgia" w:hAnsi="Times New Roman" w:cs="Times New Roman"/>
          <w:color w:val="242424"/>
        </w:rPr>
        <w:t xml:space="preserve"> AWS Console, and from the search option, search AWS Glue and click to open AWS Glue page.</w:t>
      </w:r>
    </w:p>
    <w:p w14:paraId="37008F37" w14:textId="126EFE83" w:rsidR="2FF87BB6" w:rsidRPr="005551FE" w:rsidRDefault="2FF87BB6">
      <w:pPr>
        <w:pStyle w:val="ListParagraph"/>
        <w:numPr>
          <w:ilvl w:val="0"/>
          <w:numId w:val="8"/>
        </w:numPr>
        <w:ind w:left="1170"/>
        <w:rPr>
          <w:rFonts w:ascii="Times New Roman" w:eastAsia="Georgia" w:hAnsi="Times New Roman" w:cs="Times New Roman"/>
          <w:color w:val="242424"/>
        </w:rPr>
      </w:pPr>
      <w:r w:rsidRPr="005551FE">
        <w:rPr>
          <w:rFonts w:ascii="Times New Roman" w:eastAsia="Georgia" w:hAnsi="Times New Roman" w:cs="Times New Roman"/>
          <w:color w:val="242424"/>
        </w:rPr>
        <w:t>Go to console Add crawler.</w:t>
      </w:r>
    </w:p>
    <w:p w14:paraId="4A578670" w14:textId="77777777" w:rsidR="006911C8" w:rsidRPr="005551FE" w:rsidRDefault="006911C8" w:rsidP="005551FE">
      <w:pPr>
        <w:rPr>
          <w:rFonts w:ascii="Times New Roman" w:hAnsi="Times New Roman" w:cs="Times New Roman"/>
          <w:noProof/>
        </w:rPr>
      </w:pPr>
    </w:p>
    <w:p w14:paraId="2F3E24F8" w14:textId="50117F90" w:rsidR="2FF87BB6" w:rsidRPr="005551FE" w:rsidRDefault="2FF87BB6" w:rsidP="005551FE">
      <w:pPr>
        <w:ind w:left="1170"/>
        <w:rPr>
          <w:rFonts w:ascii="Times New Roman" w:eastAsia="Times New Roman" w:hAnsi="Times New Roman" w:cs="Times New Roman"/>
          <w:color w:val="000000" w:themeColor="text1"/>
        </w:rPr>
      </w:pPr>
      <w:r w:rsidRPr="005551FE">
        <w:rPr>
          <w:rFonts w:ascii="Times New Roman" w:hAnsi="Times New Roman" w:cs="Times New Roman"/>
          <w:noProof/>
        </w:rPr>
        <w:lastRenderedPageBreak/>
        <w:drawing>
          <wp:anchor distT="0" distB="0" distL="114300" distR="114300" simplePos="0" relativeHeight="251658254" behindDoc="0" locked="0" layoutInCell="1" allowOverlap="1" wp14:anchorId="5B3DFC1C" wp14:editId="16F8D90B">
            <wp:simplePos x="0" y="0"/>
            <wp:positionH relativeFrom="column">
              <wp:posOffset>601111</wp:posOffset>
            </wp:positionH>
            <wp:positionV relativeFrom="paragraph">
              <wp:posOffset>38</wp:posOffset>
            </wp:positionV>
            <wp:extent cx="5178075" cy="2536292"/>
            <wp:effectExtent l="0" t="0" r="3810" b="3810"/>
            <wp:wrapThrough wrapText="bothSides">
              <wp:wrapPolygon edited="0">
                <wp:start x="0" y="0"/>
                <wp:lineTo x="0" y="21524"/>
                <wp:lineTo x="21563" y="21524"/>
                <wp:lineTo x="21563" y="0"/>
                <wp:lineTo x="0" y="0"/>
              </wp:wrapPolygon>
            </wp:wrapThrough>
            <wp:docPr id="2037392820" name="Picture 2037392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t="1" b="9659"/>
                    <a:stretch/>
                  </pic:blipFill>
                  <pic:spPr>
                    <a:xfrm>
                      <a:off x="0" y="0"/>
                      <a:ext cx="5178075" cy="2536292"/>
                    </a:xfrm>
                    <a:prstGeom prst="rect">
                      <a:avLst/>
                    </a:prstGeom>
                  </pic:spPr>
                </pic:pic>
              </a:graphicData>
            </a:graphic>
            <wp14:sizeRelH relativeFrom="page">
              <wp14:pctWidth>0</wp14:pctWidth>
            </wp14:sizeRelH>
            <wp14:sizeRelV relativeFrom="page">
              <wp14:pctHeight>0</wp14:pctHeight>
            </wp14:sizeRelV>
          </wp:anchor>
        </w:drawing>
      </w:r>
    </w:p>
    <w:p w14:paraId="44B14F69" w14:textId="4BC7A09C" w:rsidR="2FF87BB6" w:rsidRPr="005551FE" w:rsidRDefault="00FA33E3" w:rsidP="005551FE">
      <w:pPr>
        <w:spacing w:before="480"/>
        <w:ind w:left="720"/>
        <w:rPr>
          <w:rFonts w:ascii="Times New Roman" w:eastAsia="Georgia" w:hAnsi="Times New Roman" w:cs="Times New Roman"/>
          <w:color w:val="242424"/>
        </w:rPr>
      </w:pPr>
      <w:r w:rsidRPr="005551FE">
        <w:rPr>
          <w:rFonts w:ascii="Times New Roman" w:hAnsi="Times New Roman" w:cs="Times New Roman"/>
          <w:noProof/>
        </w:rPr>
        <w:drawing>
          <wp:anchor distT="0" distB="0" distL="114300" distR="114300" simplePos="0" relativeHeight="251658253" behindDoc="0" locked="0" layoutInCell="1" allowOverlap="1" wp14:anchorId="6FE7107B" wp14:editId="5FA134E4">
            <wp:simplePos x="0" y="0"/>
            <wp:positionH relativeFrom="column">
              <wp:posOffset>397042</wp:posOffset>
            </wp:positionH>
            <wp:positionV relativeFrom="paragraph">
              <wp:posOffset>640281</wp:posOffset>
            </wp:positionV>
            <wp:extent cx="5302250" cy="3170365"/>
            <wp:effectExtent l="0" t="0" r="0" b="5080"/>
            <wp:wrapThrough wrapText="bothSides">
              <wp:wrapPolygon edited="0">
                <wp:start x="0" y="0"/>
                <wp:lineTo x="0" y="21548"/>
                <wp:lineTo x="21522" y="21548"/>
                <wp:lineTo x="21522" y="0"/>
                <wp:lineTo x="0" y="0"/>
              </wp:wrapPolygon>
            </wp:wrapThrough>
            <wp:docPr id="258662046" name="Picture 2586620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302250" cy="3170365"/>
                    </a:xfrm>
                    <a:prstGeom prst="rect">
                      <a:avLst/>
                    </a:prstGeom>
                  </pic:spPr>
                </pic:pic>
              </a:graphicData>
            </a:graphic>
            <wp14:sizeRelH relativeFrom="page">
              <wp14:pctWidth>0</wp14:pctWidth>
            </wp14:sizeRelH>
            <wp14:sizeRelV relativeFrom="page">
              <wp14:pctHeight>0</wp14:pctHeight>
            </wp14:sizeRelV>
          </wp:anchor>
        </w:drawing>
      </w:r>
      <w:r w:rsidR="2FF87BB6" w:rsidRPr="005551FE">
        <w:rPr>
          <w:rFonts w:ascii="Times New Roman" w:eastAsia="Georgia" w:hAnsi="Times New Roman" w:cs="Times New Roman"/>
          <w:color w:val="242424"/>
        </w:rPr>
        <w:t xml:space="preserve">3. Once you click Add Crawler then specify the </w:t>
      </w:r>
      <w:proofErr w:type="gramStart"/>
      <w:r w:rsidR="2FF87BB6" w:rsidRPr="005551FE">
        <w:rPr>
          <w:rFonts w:ascii="Times New Roman" w:eastAsia="Georgia" w:hAnsi="Times New Roman" w:cs="Times New Roman"/>
          <w:color w:val="242424"/>
        </w:rPr>
        <w:t>crawler</w:t>
      </w:r>
      <w:proofErr w:type="gramEnd"/>
      <w:r w:rsidR="2FF87BB6" w:rsidRPr="005551FE">
        <w:rPr>
          <w:rFonts w:ascii="Times New Roman" w:eastAsia="Georgia" w:hAnsi="Times New Roman" w:cs="Times New Roman"/>
          <w:color w:val="242424"/>
        </w:rPr>
        <w:t xml:space="preserve"> name.</w:t>
      </w:r>
    </w:p>
    <w:p w14:paraId="5965F7CC" w14:textId="0209C498" w:rsidR="2FF87BB6" w:rsidRPr="005551FE" w:rsidRDefault="2FF87BB6" w:rsidP="005551FE">
      <w:pPr>
        <w:ind w:left="1440"/>
        <w:rPr>
          <w:rFonts w:ascii="Times New Roman" w:eastAsia="Times New Roman" w:hAnsi="Times New Roman" w:cs="Times New Roman"/>
          <w:color w:val="000000" w:themeColor="text1"/>
        </w:rPr>
      </w:pPr>
    </w:p>
    <w:p w14:paraId="79803FC2" w14:textId="1548D36A" w:rsidR="2FF87BB6" w:rsidRPr="005551FE" w:rsidRDefault="2FF87BB6" w:rsidP="005551FE">
      <w:pPr>
        <w:spacing w:before="480"/>
        <w:ind w:left="720"/>
        <w:rPr>
          <w:rFonts w:ascii="Times New Roman" w:eastAsia="Georgia" w:hAnsi="Times New Roman" w:cs="Times New Roman"/>
          <w:color w:val="242424"/>
        </w:rPr>
      </w:pPr>
      <w:r w:rsidRPr="005551FE">
        <w:rPr>
          <w:rFonts w:ascii="Times New Roman" w:eastAsia="Georgia" w:hAnsi="Times New Roman" w:cs="Times New Roman"/>
          <w:color w:val="242424"/>
        </w:rPr>
        <w:t>4. After specifying the name, click </w:t>
      </w:r>
      <w:r w:rsidRPr="005551FE">
        <w:rPr>
          <w:rFonts w:ascii="Times New Roman" w:eastAsia="Georgia" w:hAnsi="Times New Roman" w:cs="Times New Roman"/>
          <w:b/>
          <w:bCs/>
          <w:color w:val="242424"/>
        </w:rPr>
        <w:t>Next </w:t>
      </w:r>
      <w:r w:rsidRPr="005551FE">
        <w:rPr>
          <w:rFonts w:ascii="Times New Roman" w:eastAsia="Georgia" w:hAnsi="Times New Roman" w:cs="Times New Roman"/>
          <w:color w:val="242424"/>
        </w:rPr>
        <w:t>and on the next screen, select the data source and click </w:t>
      </w:r>
      <w:r w:rsidRPr="005551FE">
        <w:rPr>
          <w:rFonts w:ascii="Times New Roman" w:eastAsia="Georgia" w:hAnsi="Times New Roman" w:cs="Times New Roman"/>
          <w:b/>
          <w:bCs/>
          <w:color w:val="242424"/>
        </w:rPr>
        <w:t>Next</w:t>
      </w:r>
      <w:r w:rsidRPr="005551FE">
        <w:rPr>
          <w:rFonts w:ascii="Times New Roman" w:eastAsia="Georgia" w:hAnsi="Times New Roman" w:cs="Times New Roman"/>
          <w:color w:val="242424"/>
        </w:rPr>
        <w:t>.</w:t>
      </w:r>
    </w:p>
    <w:p w14:paraId="2F2BF15F" w14:textId="7037EDAE" w:rsidR="2FF87BB6" w:rsidRPr="005551FE" w:rsidRDefault="2FF87BB6" w:rsidP="00E873E1">
      <w:pPr>
        <w:ind w:left="1440"/>
        <w:rPr>
          <w:rFonts w:ascii="Times New Roman" w:eastAsia="Times New Roman" w:hAnsi="Times New Roman" w:cs="Times New Roman"/>
          <w:color w:val="000000" w:themeColor="text1"/>
        </w:rPr>
      </w:pPr>
      <w:r w:rsidRPr="005551FE">
        <w:rPr>
          <w:rFonts w:ascii="Times New Roman" w:hAnsi="Times New Roman" w:cs="Times New Roman"/>
          <w:noProof/>
        </w:rPr>
        <w:lastRenderedPageBreak/>
        <w:drawing>
          <wp:anchor distT="0" distB="0" distL="114300" distR="114300" simplePos="0" relativeHeight="251658252" behindDoc="0" locked="0" layoutInCell="1" allowOverlap="1" wp14:anchorId="68EF13F1" wp14:editId="66E4CFDB">
            <wp:simplePos x="0" y="0"/>
            <wp:positionH relativeFrom="column">
              <wp:posOffset>228600</wp:posOffset>
            </wp:positionH>
            <wp:positionV relativeFrom="paragraph">
              <wp:posOffset>30</wp:posOffset>
            </wp:positionV>
            <wp:extent cx="5409644" cy="2057400"/>
            <wp:effectExtent l="0" t="0" r="635" b="0"/>
            <wp:wrapThrough wrapText="bothSides">
              <wp:wrapPolygon edited="0">
                <wp:start x="0" y="0"/>
                <wp:lineTo x="0" y="21467"/>
                <wp:lineTo x="21552" y="21467"/>
                <wp:lineTo x="21552" y="0"/>
                <wp:lineTo x="0" y="0"/>
              </wp:wrapPolygon>
            </wp:wrapThrough>
            <wp:docPr id="682593972" name="Picture 6825939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09644" cy="2057400"/>
                    </a:xfrm>
                    <a:prstGeom prst="rect">
                      <a:avLst/>
                    </a:prstGeom>
                  </pic:spPr>
                </pic:pic>
              </a:graphicData>
            </a:graphic>
            <wp14:sizeRelH relativeFrom="page">
              <wp14:pctWidth>0</wp14:pctWidth>
            </wp14:sizeRelH>
            <wp14:sizeRelV relativeFrom="page">
              <wp14:pctHeight>0</wp14:pctHeight>
            </wp14:sizeRelV>
          </wp:anchor>
        </w:drawing>
      </w:r>
    </w:p>
    <w:p w14:paraId="26780131" w14:textId="58C1979B" w:rsidR="2FF87BB6" w:rsidRPr="005551FE" w:rsidRDefault="2FF87BB6" w:rsidP="005551FE">
      <w:pPr>
        <w:spacing w:before="480"/>
        <w:ind w:left="720"/>
        <w:rPr>
          <w:rFonts w:ascii="Times New Roman" w:eastAsia="Georgia" w:hAnsi="Times New Roman" w:cs="Times New Roman"/>
          <w:color w:val="242424"/>
        </w:rPr>
      </w:pPr>
      <w:r w:rsidRPr="005551FE">
        <w:rPr>
          <w:rFonts w:ascii="Times New Roman" w:eastAsia="Georgia" w:hAnsi="Times New Roman" w:cs="Times New Roman"/>
          <w:color w:val="242424"/>
        </w:rPr>
        <w:t>5. On the next screen, select the Data Source as S3, and specify the path of the data.</w:t>
      </w:r>
    </w:p>
    <w:p w14:paraId="31285800" w14:textId="15E20CF9" w:rsidR="2FF87BB6" w:rsidRPr="005551FE" w:rsidRDefault="00DF113F" w:rsidP="005551FE">
      <w:pPr>
        <w:ind w:left="720"/>
        <w:rPr>
          <w:rFonts w:ascii="Times New Roman" w:eastAsia="Times New Roman" w:hAnsi="Times New Roman" w:cs="Times New Roman"/>
          <w:color w:val="000000" w:themeColor="text1"/>
        </w:rPr>
      </w:pPr>
      <w:r w:rsidRPr="005551FE">
        <w:rPr>
          <w:rFonts w:ascii="Times New Roman" w:hAnsi="Times New Roman" w:cs="Times New Roman"/>
          <w:noProof/>
        </w:rPr>
        <w:drawing>
          <wp:anchor distT="0" distB="0" distL="114300" distR="114300" simplePos="0" relativeHeight="251658251" behindDoc="0" locked="0" layoutInCell="1" allowOverlap="1" wp14:anchorId="6E75AF3E" wp14:editId="31F8DBC8">
            <wp:simplePos x="0" y="0"/>
            <wp:positionH relativeFrom="column">
              <wp:posOffset>0</wp:posOffset>
            </wp:positionH>
            <wp:positionV relativeFrom="paragraph">
              <wp:posOffset>205807</wp:posOffset>
            </wp:positionV>
            <wp:extent cx="5943600" cy="2495550"/>
            <wp:effectExtent l="0" t="0" r="0" b="6350"/>
            <wp:wrapThrough wrapText="bothSides">
              <wp:wrapPolygon edited="0">
                <wp:start x="0" y="0"/>
                <wp:lineTo x="0" y="21545"/>
                <wp:lineTo x="21554" y="21545"/>
                <wp:lineTo x="21554" y="0"/>
                <wp:lineTo x="0" y="0"/>
              </wp:wrapPolygon>
            </wp:wrapThrough>
            <wp:docPr id="275056036" name="Picture 2750560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14:sizeRelH relativeFrom="page">
              <wp14:pctWidth>0</wp14:pctWidth>
            </wp14:sizeRelH>
            <wp14:sizeRelV relativeFrom="page">
              <wp14:pctHeight>0</wp14:pctHeight>
            </wp14:sizeRelV>
          </wp:anchor>
        </w:drawing>
      </w:r>
    </w:p>
    <w:p w14:paraId="34EC25AC" w14:textId="27D5FBB4" w:rsidR="00BD4252" w:rsidRPr="005551FE" w:rsidRDefault="2FF87BB6" w:rsidP="00DF113F">
      <w:pPr>
        <w:spacing w:before="480"/>
        <w:rPr>
          <w:rFonts w:ascii="Times New Roman" w:eastAsia="Georgia" w:hAnsi="Times New Roman" w:cs="Times New Roman"/>
          <w:color w:val="242424"/>
        </w:rPr>
      </w:pPr>
      <w:r w:rsidRPr="005551FE">
        <w:rPr>
          <w:rFonts w:ascii="Times New Roman" w:eastAsia="Georgia" w:hAnsi="Times New Roman" w:cs="Times New Roman"/>
          <w:color w:val="242424"/>
        </w:rPr>
        <w:t>6. Once you fill all the information, click on Next, and in the next section, select No when asked for Add another data source.</w:t>
      </w:r>
    </w:p>
    <w:p w14:paraId="3A501B0B" w14:textId="4123FD07" w:rsidR="2FF87BB6" w:rsidRPr="005551FE" w:rsidRDefault="2FF87BB6" w:rsidP="005551FE">
      <w:pPr>
        <w:rPr>
          <w:rFonts w:ascii="Times New Roman" w:eastAsia="Times New Roman" w:hAnsi="Times New Roman" w:cs="Times New Roman"/>
          <w:color w:val="000000" w:themeColor="text1"/>
        </w:rPr>
      </w:pPr>
      <w:r w:rsidRPr="005551FE">
        <w:rPr>
          <w:rFonts w:ascii="Times New Roman" w:hAnsi="Times New Roman" w:cs="Times New Roman"/>
          <w:noProof/>
        </w:rPr>
        <w:drawing>
          <wp:inline distT="0" distB="0" distL="0" distR="0" wp14:anchorId="05FDDBD2" wp14:editId="3820EE9F">
            <wp:extent cx="5953364" cy="1680845"/>
            <wp:effectExtent l="0" t="0" r="3175" b="0"/>
            <wp:docPr id="409150974" name="Picture 4091509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064218" cy="1712143"/>
                    </a:xfrm>
                    <a:prstGeom prst="rect">
                      <a:avLst/>
                    </a:prstGeom>
                  </pic:spPr>
                </pic:pic>
              </a:graphicData>
            </a:graphic>
          </wp:inline>
        </w:drawing>
      </w:r>
    </w:p>
    <w:p w14:paraId="68F6CFA9" w14:textId="6E443346" w:rsidR="0074479F" w:rsidRPr="005551FE" w:rsidRDefault="0074479F" w:rsidP="0074479F">
      <w:pPr>
        <w:spacing w:before="480"/>
        <w:ind w:left="720"/>
        <w:rPr>
          <w:rFonts w:ascii="Times New Roman" w:eastAsia="Georgia" w:hAnsi="Times New Roman" w:cs="Times New Roman"/>
          <w:color w:val="242424"/>
        </w:rPr>
      </w:pPr>
      <w:r w:rsidRPr="005551FE">
        <w:rPr>
          <w:rFonts w:ascii="Times New Roman" w:hAnsi="Times New Roman" w:cs="Times New Roman"/>
          <w:noProof/>
        </w:rPr>
        <w:lastRenderedPageBreak/>
        <w:drawing>
          <wp:anchor distT="0" distB="0" distL="114300" distR="114300" simplePos="0" relativeHeight="251658255" behindDoc="0" locked="0" layoutInCell="1" allowOverlap="1" wp14:anchorId="4ABD9D39" wp14:editId="262C0B6E">
            <wp:simplePos x="0" y="0"/>
            <wp:positionH relativeFrom="column">
              <wp:posOffset>-24063</wp:posOffset>
            </wp:positionH>
            <wp:positionV relativeFrom="paragraph">
              <wp:posOffset>350520</wp:posOffset>
            </wp:positionV>
            <wp:extent cx="5943600" cy="2371725"/>
            <wp:effectExtent l="0" t="0" r="0" b="3175"/>
            <wp:wrapThrough wrapText="bothSides">
              <wp:wrapPolygon edited="0">
                <wp:start x="0" y="0"/>
                <wp:lineTo x="0" y="21513"/>
                <wp:lineTo x="21554" y="21513"/>
                <wp:lineTo x="21554" y="0"/>
                <wp:lineTo x="0" y="0"/>
              </wp:wrapPolygon>
            </wp:wrapThrough>
            <wp:docPr id="1788266892" name="Picture 1788266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14:sizeRelH relativeFrom="page">
              <wp14:pctWidth>0</wp14:pctWidth>
            </wp14:sizeRelH>
            <wp14:sizeRelV relativeFrom="page">
              <wp14:pctHeight>0</wp14:pctHeight>
            </wp14:sizeRelV>
          </wp:anchor>
        </w:drawing>
      </w:r>
      <w:r w:rsidR="2FF87BB6" w:rsidRPr="005551FE">
        <w:rPr>
          <w:rFonts w:ascii="Times New Roman" w:eastAsia="Georgia" w:hAnsi="Times New Roman" w:cs="Times New Roman"/>
          <w:color w:val="242424"/>
        </w:rPr>
        <w:t>7. Once you click Next, it will ask you to create an IAM role to access S3 and run the job. Provide the name of the role and click Next.</w:t>
      </w:r>
    </w:p>
    <w:p w14:paraId="35EF5F78" w14:textId="4B78A8DA" w:rsidR="2FF87BB6" w:rsidRPr="005551FE" w:rsidRDefault="2FF87BB6" w:rsidP="00727E6A">
      <w:pPr>
        <w:ind w:left="720"/>
        <w:jc w:val="center"/>
        <w:rPr>
          <w:rFonts w:ascii="Times New Roman" w:eastAsia="Times New Roman" w:hAnsi="Times New Roman" w:cs="Times New Roman"/>
          <w:color w:val="000000" w:themeColor="text1"/>
        </w:rPr>
      </w:pPr>
    </w:p>
    <w:p w14:paraId="12B091CB" w14:textId="0FB1A1B2" w:rsidR="2FF87BB6" w:rsidRPr="005551FE" w:rsidRDefault="2FF87BB6" w:rsidP="005551FE">
      <w:pPr>
        <w:spacing w:before="480"/>
        <w:ind w:left="720"/>
        <w:rPr>
          <w:rFonts w:ascii="Times New Roman" w:eastAsia="Georgia" w:hAnsi="Times New Roman" w:cs="Times New Roman"/>
          <w:color w:val="242424"/>
        </w:rPr>
      </w:pPr>
      <w:r w:rsidRPr="005551FE">
        <w:rPr>
          <w:rFonts w:ascii="Times New Roman" w:eastAsia="Georgia" w:hAnsi="Times New Roman" w:cs="Times New Roman"/>
          <w:color w:val="242424"/>
        </w:rPr>
        <w:t>8. Once you provide the IAM role, it will ask how you want to schedule your crawler.</w:t>
      </w:r>
    </w:p>
    <w:p w14:paraId="54E4969B" w14:textId="2C94EBFA" w:rsidR="2FF87BB6" w:rsidRPr="005551FE" w:rsidRDefault="00515C5A" w:rsidP="005551FE">
      <w:pPr>
        <w:ind w:left="720"/>
        <w:rPr>
          <w:rFonts w:ascii="Times New Roman" w:eastAsia="Times New Roman" w:hAnsi="Times New Roman" w:cs="Times New Roman"/>
          <w:color w:val="000000" w:themeColor="text1"/>
        </w:rPr>
      </w:pPr>
      <w:r w:rsidRPr="005551FE">
        <w:rPr>
          <w:rFonts w:ascii="Times New Roman" w:hAnsi="Times New Roman" w:cs="Times New Roman"/>
          <w:noProof/>
        </w:rPr>
        <w:drawing>
          <wp:anchor distT="0" distB="0" distL="114300" distR="114300" simplePos="0" relativeHeight="251658256" behindDoc="0" locked="0" layoutInCell="1" allowOverlap="1" wp14:anchorId="49591F00" wp14:editId="46AD57C0">
            <wp:simplePos x="0" y="0"/>
            <wp:positionH relativeFrom="column">
              <wp:posOffset>-24063</wp:posOffset>
            </wp:positionH>
            <wp:positionV relativeFrom="paragraph">
              <wp:posOffset>222283</wp:posOffset>
            </wp:positionV>
            <wp:extent cx="5943600" cy="2200275"/>
            <wp:effectExtent l="0" t="0" r="0" b="0"/>
            <wp:wrapThrough wrapText="bothSides">
              <wp:wrapPolygon edited="0">
                <wp:start x="0" y="0"/>
                <wp:lineTo x="0" y="21444"/>
                <wp:lineTo x="21554" y="21444"/>
                <wp:lineTo x="21554" y="0"/>
                <wp:lineTo x="0" y="0"/>
              </wp:wrapPolygon>
            </wp:wrapThrough>
            <wp:docPr id="1536450494" name="Picture 1536450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14:sizeRelH relativeFrom="page">
              <wp14:pctWidth>0</wp14:pctWidth>
            </wp14:sizeRelH>
            <wp14:sizeRelV relativeFrom="page">
              <wp14:pctHeight>0</wp14:pctHeight>
            </wp14:sizeRelV>
          </wp:anchor>
        </w:drawing>
      </w:r>
    </w:p>
    <w:p w14:paraId="7844F782" w14:textId="1609F164" w:rsidR="2FF87BB6" w:rsidRPr="005551FE" w:rsidRDefault="2FF87BB6" w:rsidP="005551FE">
      <w:pPr>
        <w:spacing w:before="480"/>
        <w:ind w:left="720"/>
        <w:rPr>
          <w:rFonts w:ascii="Times New Roman" w:eastAsia="Georgia" w:hAnsi="Times New Roman" w:cs="Times New Roman"/>
          <w:color w:val="242424"/>
        </w:rPr>
      </w:pPr>
      <w:r w:rsidRPr="005551FE">
        <w:rPr>
          <w:rFonts w:ascii="Times New Roman" w:eastAsia="Georgia" w:hAnsi="Times New Roman" w:cs="Times New Roman"/>
          <w:color w:val="242424"/>
        </w:rPr>
        <w:t>9. Once you select the scheduler, click next and create the output database.</w:t>
      </w:r>
    </w:p>
    <w:p w14:paraId="40F87595" w14:textId="67A5C36A" w:rsidR="2FF87BB6" w:rsidRPr="005551FE" w:rsidRDefault="00515C5A" w:rsidP="005551FE">
      <w:pPr>
        <w:ind w:left="720"/>
        <w:rPr>
          <w:rFonts w:ascii="Times New Roman" w:eastAsia="Times New Roman" w:hAnsi="Times New Roman" w:cs="Times New Roman"/>
          <w:color w:val="000000" w:themeColor="text1"/>
        </w:rPr>
      </w:pPr>
      <w:r w:rsidRPr="005551FE">
        <w:rPr>
          <w:rFonts w:ascii="Times New Roman" w:hAnsi="Times New Roman" w:cs="Times New Roman"/>
          <w:noProof/>
        </w:rPr>
        <w:lastRenderedPageBreak/>
        <w:drawing>
          <wp:anchor distT="0" distB="0" distL="114300" distR="114300" simplePos="0" relativeHeight="251658258" behindDoc="0" locked="0" layoutInCell="1" allowOverlap="1" wp14:anchorId="4947CDB3" wp14:editId="0809D947">
            <wp:simplePos x="0" y="0"/>
            <wp:positionH relativeFrom="column">
              <wp:posOffset>-48126</wp:posOffset>
            </wp:positionH>
            <wp:positionV relativeFrom="paragraph">
              <wp:posOffset>2454910</wp:posOffset>
            </wp:positionV>
            <wp:extent cx="5943600" cy="2133600"/>
            <wp:effectExtent l="0" t="0" r="0" b="0"/>
            <wp:wrapThrough wrapText="bothSides">
              <wp:wrapPolygon edited="0">
                <wp:start x="0" y="0"/>
                <wp:lineTo x="0" y="21471"/>
                <wp:lineTo x="21554" y="21471"/>
                <wp:lineTo x="21554" y="0"/>
                <wp:lineTo x="0" y="0"/>
              </wp:wrapPolygon>
            </wp:wrapThrough>
            <wp:docPr id="1169680636" name="Picture 11696806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14:sizeRelH relativeFrom="page">
              <wp14:pctWidth>0</wp14:pctWidth>
            </wp14:sizeRelH>
            <wp14:sizeRelV relativeFrom="page">
              <wp14:pctHeight>0</wp14:pctHeight>
            </wp14:sizeRelV>
          </wp:anchor>
        </w:drawing>
      </w:r>
      <w:r w:rsidR="2FF87BB6" w:rsidRPr="005551FE">
        <w:rPr>
          <w:rFonts w:ascii="Times New Roman" w:hAnsi="Times New Roman" w:cs="Times New Roman"/>
          <w:noProof/>
        </w:rPr>
        <w:drawing>
          <wp:anchor distT="0" distB="0" distL="114300" distR="114300" simplePos="0" relativeHeight="251658257" behindDoc="0" locked="0" layoutInCell="1" allowOverlap="1" wp14:anchorId="7599574B" wp14:editId="5A877921">
            <wp:simplePos x="0" y="0"/>
            <wp:positionH relativeFrom="column">
              <wp:posOffset>-48127</wp:posOffset>
            </wp:positionH>
            <wp:positionV relativeFrom="paragraph">
              <wp:posOffset>0</wp:posOffset>
            </wp:positionV>
            <wp:extent cx="5943600" cy="2266950"/>
            <wp:effectExtent l="0" t="0" r="0" b="6350"/>
            <wp:wrapThrough wrapText="bothSides">
              <wp:wrapPolygon edited="0">
                <wp:start x="0" y="0"/>
                <wp:lineTo x="0" y="21539"/>
                <wp:lineTo x="21554" y="21539"/>
                <wp:lineTo x="21554" y="0"/>
                <wp:lineTo x="0" y="0"/>
              </wp:wrapPolygon>
            </wp:wrapThrough>
            <wp:docPr id="851253414" name="Picture 851253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14:sizeRelH relativeFrom="page">
              <wp14:pctWidth>0</wp14:pctWidth>
            </wp14:sizeRelH>
            <wp14:sizeRelV relativeFrom="page">
              <wp14:pctHeight>0</wp14:pctHeight>
            </wp14:sizeRelV>
          </wp:anchor>
        </w:drawing>
      </w:r>
    </w:p>
    <w:p w14:paraId="1D31063D" w14:textId="673E99F9" w:rsidR="2FF87BB6" w:rsidRPr="005551FE" w:rsidRDefault="2FF87BB6" w:rsidP="005551FE">
      <w:pPr>
        <w:ind w:left="720"/>
        <w:rPr>
          <w:rFonts w:ascii="Times New Roman" w:eastAsia="Times New Roman" w:hAnsi="Times New Roman" w:cs="Times New Roman"/>
          <w:color w:val="000000" w:themeColor="text1"/>
        </w:rPr>
      </w:pPr>
    </w:p>
    <w:p w14:paraId="41C16403" w14:textId="2EA514E1" w:rsidR="2FF87BB6" w:rsidRPr="005551FE" w:rsidRDefault="2FF87BB6" w:rsidP="005551FE">
      <w:pPr>
        <w:spacing w:before="480"/>
        <w:ind w:left="720"/>
        <w:rPr>
          <w:rFonts w:ascii="Times New Roman" w:eastAsia="Georgia" w:hAnsi="Times New Roman" w:cs="Times New Roman"/>
          <w:color w:val="242424"/>
        </w:rPr>
      </w:pPr>
      <w:r w:rsidRPr="005551FE">
        <w:rPr>
          <w:rFonts w:ascii="Times New Roman" w:eastAsia="Georgia" w:hAnsi="Times New Roman" w:cs="Times New Roman"/>
          <w:color w:val="242424"/>
        </w:rPr>
        <w:t>10. Once you create the database, the review page will be open. Review all the settings and click finish.</w:t>
      </w:r>
    </w:p>
    <w:p w14:paraId="5F1D9597" w14:textId="3519A29F" w:rsidR="2FF87BB6" w:rsidRPr="005551FE" w:rsidRDefault="2FF87BB6" w:rsidP="0028552B">
      <w:pPr>
        <w:rPr>
          <w:rFonts w:ascii="Times New Roman" w:eastAsia="Times New Roman" w:hAnsi="Times New Roman" w:cs="Times New Roman"/>
          <w:color w:val="000000" w:themeColor="text1"/>
        </w:rPr>
      </w:pPr>
      <w:r w:rsidRPr="005551FE">
        <w:rPr>
          <w:rFonts w:ascii="Times New Roman" w:hAnsi="Times New Roman" w:cs="Times New Roman"/>
          <w:noProof/>
        </w:rPr>
        <w:drawing>
          <wp:anchor distT="0" distB="0" distL="114300" distR="114300" simplePos="0" relativeHeight="251658264" behindDoc="0" locked="0" layoutInCell="1" allowOverlap="1" wp14:anchorId="46D2D41D" wp14:editId="5FE48945">
            <wp:simplePos x="0" y="0"/>
            <wp:positionH relativeFrom="column">
              <wp:posOffset>71755</wp:posOffset>
            </wp:positionH>
            <wp:positionV relativeFrom="paragraph">
              <wp:posOffset>-5561965</wp:posOffset>
            </wp:positionV>
            <wp:extent cx="5450205" cy="2314575"/>
            <wp:effectExtent l="0" t="0" r="0" b="0"/>
            <wp:wrapThrough wrapText="bothSides">
              <wp:wrapPolygon edited="0">
                <wp:start x="0" y="0"/>
                <wp:lineTo x="0" y="21452"/>
                <wp:lineTo x="21542" y="21452"/>
                <wp:lineTo x="21542" y="0"/>
                <wp:lineTo x="0" y="0"/>
              </wp:wrapPolygon>
            </wp:wrapThrough>
            <wp:docPr id="689953606" name="Picture 6899536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50205" cy="2314575"/>
                    </a:xfrm>
                    <a:prstGeom prst="rect">
                      <a:avLst/>
                    </a:prstGeom>
                  </pic:spPr>
                </pic:pic>
              </a:graphicData>
            </a:graphic>
            <wp14:sizeRelH relativeFrom="page">
              <wp14:pctWidth>0</wp14:pctWidth>
            </wp14:sizeRelH>
            <wp14:sizeRelV relativeFrom="page">
              <wp14:pctHeight>0</wp14:pctHeight>
            </wp14:sizeRelV>
          </wp:anchor>
        </w:drawing>
      </w:r>
    </w:p>
    <w:p w14:paraId="02DAE018" w14:textId="30001681" w:rsidR="2FF87BB6" w:rsidRPr="005551FE" w:rsidRDefault="2FF87BB6" w:rsidP="005551FE">
      <w:pPr>
        <w:ind w:left="720"/>
        <w:rPr>
          <w:rFonts w:ascii="Times New Roman" w:eastAsia="Times New Roman" w:hAnsi="Times New Roman" w:cs="Times New Roman"/>
          <w:color w:val="000000" w:themeColor="text1"/>
        </w:rPr>
      </w:pPr>
      <w:r w:rsidRPr="005551FE">
        <w:rPr>
          <w:rFonts w:ascii="Times New Roman" w:hAnsi="Times New Roman" w:cs="Times New Roman"/>
          <w:noProof/>
        </w:rPr>
        <w:lastRenderedPageBreak/>
        <w:drawing>
          <wp:anchor distT="0" distB="0" distL="114300" distR="114300" simplePos="0" relativeHeight="251658259" behindDoc="0" locked="0" layoutInCell="1" allowOverlap="1" wp14:anchorId="2FE9883F" wp14:editId="75F2143C">
            <wp:simplePos x="0" y="0"/>
            <wp:positionH relativeFrom="column">
              <wp:posOffset>96253</wp:posOffset>
            </wp:positionH>
            <wp:positionV relativeFrom="paragraph">
              <wp:posOffset>1270</wp:posOffset>
            </wp:positionV>
            <wp:extent cx="5943600" cy="2486025"/>
            <wp:effectExtent l="0" t="0" r="0" b="4445"/>
            <wp:wrapThrough wrapText="bothSides">
              <wp:wrapPolygon edited="0">
                <wp:start x="0" y="0"/>
                <wp:lineTo x="0" y="21522"/>
                <wp:lineTo x="21550" y="21522"/>
                <wp:lineTo x="21550" y="0"/>
                <wp:lineTo x="0" y="0"/>
              </wp:wrapPolygon>
            </wp:wrapThrough>
            <wp:docPr id="1263716356" name="Picture 12637163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14:sizeRelH relativeFrom="page">
              <wp14:pctWidth>0</wp14:pctWidth>
            </wp14:sizeRelH>
            <wp14:sizeRelV relativeFrom="page">
              <wp14:pctHeight>0</wp14:pctHeight>
            </wp14:sizeRelV>
          </wp:anchor>
        </w:drawing>
      </w:r>
    </w:p>
    <w:p w14:paraId="0B6F04C9" w14:textId="439297C8" w:rsidR="2FF87BB6" w:rsidRPr="005551FE" w:rsidRDefault="00E22800" w:rsidP="005551FE">
      <w:pPr>
        <w:spacing w:before="480"/>
        <w:ind w:left="720"/>
        <w:rPr>
          <w:rFonts w:ascii="Times New Roman" w:eastAsia="Georgia" w:hAnsi="Times New Roman" w:cs="Times New Roman"/>
          <w:color w:val="242424"/>
        </w:rPr>
      </w:pPr>
      <w:r w:rsidRPr="005551FE">
        <w:rPr>
          <w:rFonts w:ascii="Times New Roman" w:hAnsi="Times New Roman" w:cs="Times New Roman"/>
          <w:noProof/>
        </w:rPr>
        <w:drawing>
          <wp:anchor distT="0" distB="0" distL="114300" distR="114300" simplePos="0" relativeHeight="251658260" behindDoc="0" locked="0" layoutInCell="1" allowOverlap="1" wp14:anchorId="75F71871" wp14:editId="7EF0906D">
            <wp:simplePos x="0" y="0"/>
            <wp:positionH relativeFrom="column">
              <wp:posOffset>12031</wp:posOffset>
            </wp:positionH>
            <wp:positionV relativeFrom="paragraph">
              <wp:posOffset>745256</wp:posOffset>
            </wp:positionV>
            <wp:extent cx="5943600" cy="2524125"/>
            <wp:effectExtent l="0" t="0" r="0" b="3175"/>
            <wp:wrapThrough wrapText="bothSides">
              <wp:wrapPolygon edited="0">
                <wp:start x="0" y="0"/>
                <wp:lineTo x="0" y="21518"/>
                <wp:lineTo x="21554" y="21518"/>
                <wp:lineTo x="21554" y="0"/>
                <wp:lineTo x="0" y="0"/>
              </wp:wrapPolygon>
            </wp:wrapThrough>
            <wp:docPr id="1433113258" name="Picture 1433113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14:sizeRelH relativeFrom="page">
              <wp14:pctWidth>0</wp14:pctWidth>
            </wp14:sizeRelH>
            <wp14:sizeRelV relativeFrom="page">
              <wp14:pctHeight>0</wp14:pctHeight>
            </wp14:sizeRelV>
          </wp:anchor>
        </w:drawing>
      </w:r>
      <w:r w:rsidR="2FF87BB6" w:rsidRPr="005551FE">
        <w:rPr>
          <w:rFonts w:ascii="Times New Roman" w:eastAsia="Georgia" w:hAnsi="Times New Roman" w:cs="Times New Roman"/>
          <w:color w:val="242424"/>
        </w:rPr>
        <w:t>11. Once you click on finish, the crawler will be created, instantly, and it is available for run. Click on Run Crawler, to start execution.</w:t>
      </w:r>
    </w:p>
    <w:p w14:paraId="7C96B0D5" w14:textId="11534BE0" w:rsidR="2FF87BB6" w:rsidRPr="005551FE" w:rsidRDefault="2FF87BB6" w:rsidP="005551FE">
      <w:pPr>
        <w:ind w:left="720"/>
        <w:rPr>
          <w:rFonts w:ascii="Times New Roman" w:eastAsia="Times New Roman" w:hAnsi="Times New Roman" w:cs="Times New Roman"/>
          <w:color w:val="000000" w:themeColor="text1"/>
        </w:rPr>
      </w:pPr>
    </w:p>
    <w:p w14:paraId="3E0DABC0" w14:textId="77777777" w:rsidR="005551FE" w:rsidRPr="005551FE" w:rsidRDefault="005551FE" w:rsidP="005551FE">
      <w:pPr>
        <w:rPr>
          <w:rFonts w:ascii="Times New Roman" w:eastAsia="Helvetica Neue" w:hAnsi="Times New Roman" w:cs="Times New Roman"/>
          <w:b/>
          <w:bCs/>
          <w:color w:val="242424"/>
        </w:rPr>
      </w:pPr>
    </w:p>
    <w:p w14:paraId="7C333D10" w14:textId="67E7AE11" w:rsidR="005551FE" w:rsidRDefault="005551FE" w:rsidP="005551FE">
      <w:pPr>
        <w:rPr>
          <w:rFonts w:ascii="Times New Roman" w:eastAsia="Helvetica Neue" w:hAnsi="Times New Roman" w:cs="Times New Roman"/>
          <w:b/>
          <w:bCs/>
          <w:color w:val="242424"/>
        </w:rPr>
      </w:pPr>
      <w:r w:rsidRPr="005551FE">
        <w:rPr>
          <w:rFonts w:ascii="Times New Roman" w:eastAsia="Helvetica Neue" w:hAnsi="Times New Roman" w:cs="Times New Roman"/>
          <w:b/>
          <w:bCs/>
          <w:color w:val="242424"/>
        </w:rPr>
        <w:t xml:space="preserve">3.) </w:t>
      </w:r>
      <w:r w:rsidR="2FF87BB6" w:rsidRPr="005551FE">
        <w:rPr>
          <w:rFonts w:ascii="Times New Roman" w:eastAsia="Helvetica Neue" w:hAnsi="Times New Roman" w:cs="Times New Roman"/>
          <w:b/>
          <w:bCs/>
          <w:color w:val="242424"/>
        </w:rPr>
        <w:t>View the Table</w:t>
      </w:r>
    </w:p>
    <w:p w14:paraId="7237EF3B" w14:textId="77777777" w:rsidR="00BD4252" w:rsidRPr="005551FE" w:rsidRDefault="00BD4252" w:rsidP="005551FE">
      <w:pPr>
        <w:rPr>
          <w:rFonts w:ascii="Times New Roman" w:eastAsia="Helvetica Neue" w:hAnsi="Times New Roman" w:cs="Times New Roman"/>
          <w:color w:val="242424"/>
        </w:rPr>
      </w:pPr>
    </w:p>
    <w:p w14:paraId="3CB70BC3" w14:textId="7E076178" w:rsidR="2FF87BB6" w:rsidRPr="005551FE" w:rsidRDefault="2FF87BB6" w:rsidP="005551FE">
      <w:pPr>
        <w:rPr>
          <w:rFonts w:ascii="Times New Roman" w:eastAsia="Helvetica Neue" w:hAnsi="Times New Roman" w:cs="Times New Roman"/>
          <w:color w:val="242424"/>
        </w:rPr>
      </w:pPr>
      <w:r w:rsidRPr="005551FE">
        <w:rPr>
          <w:rFonts w:ascii="Times New Roman" w:eastAsia="Georgia" w:hAnsi="Times New Roman" w:cs="Times New Roman"/>
          <w:color w:val="242424"/>
        </w:rPr>
        <w:t>Once the crawler is successfully executed, you can see the table and its metadata created in the defined DB. Steps to explore the created table —</w:t>
      </w:r>
    </w:p>
    <w:p w14:paraId="2618E1BA" w14:textId="7D188E02" w:rsidR="2FF87BB6" w:rsidRPr="005551FE" w:rsidRDefault="2FF87BB6">
      <w:pPr>
        <w:pStyle w:val="ListParagraph"/>
        <w:numPr>
          <w:ilvl w:val="0"/>
          <w:numId w:val="43"/>
        </w:numPr>
        <w:rPr>
          <w:rFonts w:ascii="Times New Roman" w:eastAsia="Georgia" w:hAnsi="Times New Roman" w:cs="Times New Roman"/>
          <w:color w:val="242424"/>
        </w:rPr>
      </w:pPr>
      <w:r w:rsidRPr="005551FE">
        <w:rPr>
          <w:rFonts w:ascii="Times New Roman" w:eastAsia="Georgia" w:hAnsi="Times New Roman" w:cs="Times New Roman"/>
          <w:color w:val="242424"/>
        </w:rPr>
        <w:t>On the bottom section of Glue Tutorial, click on Explore table.</w:t>
      </w:r>
    </w:p>
    <w:p w14:paraId="79FC9423" w14:textId="6BA9928B" w:rsidR="2FF87BB6" w:rsidRPr="005551FE" w:rsidRDefault="2FF87BB6">
      <w:pPr>
        <w:pStyle w:val="ListParagraph"/>
        <w:numPr>
          <w:ilvl w:val="0"/>
          <w:numId w:val="43"/>
        </w:numPr>
        <w:rPr>
          <w:rFonts w:ascii="Times New Roman" w:eastAsia="Georgia" w:hAnsi="Times New Roman" w:cs="Times New Roman"/>
          <w:color w:val="242424"/>
        </w:rPr>
      </w:pPr>
      <w:r w:rsidRPr="005551FE">
        <w:rPr>
          <w:rFonts w:ascii="Times New Roman" w:eastAsia="Georgia" w:hAnsi="Times New Roman" w:cs="Times New Roman"/>
          <w:color w:val="242424"/>
        </w:rPr>
        <w:t>This will head you to the tables section and click on the CSV table created inside flights-</w:t>
      </w:r>
      <w:proofErr w:type="spellStart"/>
      <w:r w:rsidRPr="005551FE">
        <w:rPr>
          <w:rFonts w:ascii="Times New Roman" w:eastAsia="Georgia" w:hAnsi="Times New Roman" w:cs="Times New Roman"/>
          <w:color w:val="242424"/>
        </w:rPr>
        <w:t>db</w:t>
      </w:r>
      <w:proofErr w:type="spellEnd"/>
      <w:r w:rsidRPr="005551FE">
        <w:rPr>
          <w:rFonts w:ascii="Times New Roman" w:eastAsia="Georgia" w:hAnsi="Times New Roman" w:cs="Times New Roman"/>
          <w:color w:val="242424"/>
        </w:rPr>
        <w:t xml:space="preserve"> database.</w:t>
      </w:r>
    </w:p>
    <w:p w14:paraId="722AA11A" w14:textId="1E8A5C3C" w:rsidR="2FF87BB6" w:rsidRPr="005551FE" w:rsidRDefault="2FF87BB6">
      <w:pPr>
        <w:pStyle w:val="ListParagraph"/>
        <w:numPr>
          <w:ilvl w:val="0"/>
          <w:numId w:val="43"/>
        </w:numPr>
        <w:rPr>
          <w:rFonts w:ascii="Times New Roman" w:eastAsia="Georgia" w:hAnsi="Times New Roman" w:cs="Times New Roman"/>
          <w:color w:val="242424"/>
        </w:rPr>
      </w:pPr>
      <w:r w:rsidRPr="005551FE">
        <w:rPr>
          <w:rFonts w:ascii="Times New Roman" w:eastAsia="Georgia" w:hAnsi="Times New Roman" w:cs="Times New Roman"/>
          <w:color w:val="242424"/>
        </w:rPr>
        <w:t>Click on the table and click View Details.</w:t>
      </w:r>
    </w:p>
    <w:p w14:paraId="0838706D" w14:textId="77777777" w:rsidR="005551FE" w:rsidRPr="005551FE" w:rsidRDefault="005551FE" w:rsidP="005551FE">
      <w:pPr>
        <w:pStyle w:val="ListParagraph"/>
        <w:ind w:left="1890"/>
        <w:rPr>
          <w:rFonts w:ascii="Times New Roman" w:eastAsia="Georgia" w:hAnsi="Times New Roman" w:cs="Times New Roman"/>
          <w:color w:val="242424"/>
        </w:rPr>
      </w:pPr>
    </w:p>
    <w:p w14:paraId="1BAC7622" w14:textId="1E2EC402" w:rsidR="2FF87BB6" w:rsidRPr="005551FE" w:rsidRDefault="2FF87BB6" w:rsidP="005551FE">
      <w:pPr>
        <w:ind w:left="720"/>
        <w:rPr>
          <w:rFonts w:ascii="Times New Roman" w:eastAsia="Times New Roman" w:hAnsi="Times New Roman" w:cs="Times New Roman"/>
          <w:color w:val="000000" w:themeColor="text1"/>
        </w:rPr>
      </w:pPr>
      <w:r w:rsidRPr="005551FE">
        <w:rPr>
          <w:rFonts w:ascii="Times New Roman" w:hAnsi="Times New Roman" w:cs="Times New Roman"/>
          <w:noProof/>
        </w:rPr>
        <w:lastRenderedPageBreak/>
        <w:drawing>
          <wp:anchor distT="0" distB="0" distL="114300" distR="114300" simplePos="0" relativeHeight="251658261" behindDoc="0" locked="0" layoutInCell="1" allowOverlap="1" wp14:anchorId="2C805BAE" wp14:editId="17336832">
            <wp:simplePos x="0" y="0"/>
            <wp:positionH relativeFrom="column">
              <wp:posOffset>36094</wp:posOffset>
            </wp:positionH>
            <wp:positionV relativeFrom="paragraph">
              <wp:posOffset>0</wp:posOffset>
            </wp:positionV>
            <wp:extent cx="5943600" cy="1304925"/>
            <wp:effectExtent l="0" t="0" r="0" b="3175"/>
            <wp:wrapThrough wrapText="bothSides">
              <wp:wrapPolygon edited="0">
                <wp:start x="0" y="0"/>
                <wp:lineTo x="0" y="21442"/>
                <wp:lineTo x="21554" y="21442"/>
                <wp:lineTo x="21554" y="0"/>
                <wp:lineTo x="0" y="0"/>
              </wp:wrapPolygon>
            </wp:wrapThrough>
            <wp:docPr id="760009646" name="Picture 7600096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p>
    <w:p w14:paraId="294CD10A" w14:textId="62A123B7" w:rsidR="2FF87BB6" w:rsidRPr="005551FE" w:rsidRDefault="2FF87BB6">
      <w:pPr>
        <w:pStyle w:val="ListParagraph"/>
        <w:numPr>
          <w:ilvl w:val="0"/>
          <w:numId w:val="43"/>
        </w:numPr>
        <w:spacing w:before="480"/>
        <w:rPr>
          <w:rFonts w:ascii="Times New Roman" w:eastAsia="Georgia" w:hAnsi="Times New Roman" w:cs="Times New Roman"/>
          <w:color w:val="242424"/>
        </w:rPr>
      </w:pPr>
      <w:r w:rsidRPr="005551FE">
        <w:rPr>
          <w:rFonts w:ascii="Times New Roman" w:eastAsia="Georgia" w:hAnsi="Times New Roman" w:cs="Times New Roman"/>
          <w:color w:val="242424"/>
        </w:rPr>
        <w:t>You can see all the information/properties of the table.</w:t>
      </w:r>
    </w:p>
    <w:p w14:paraId="70907AFD" w14:textId="7F7E8D2E" w:rsidR="005551FE" w:rsidRPr="005551FE" w:rsidRDefault="00E22800" w:rsidP="005551FE">
      <w:pPr>
        <w:pStyle w:val="ListParagraph"/>
        <w:spacing w:before="480"/>
        <w:ind w:left="450"/>
        <w:rPr>
          <w:rFonts w:ascii="Times New Roman" w:eastAsia="Georgia" w:hAnsi="Times New Roman" w:cs="Times New Roman"/>
          <w:color w:val="242424"/>
        </w:rPr>
      </w:pPr>
      <w:r w:rsidRPr="005551FE">
        <w:rPr>
          <w:rFonts w:ascii="Times New Roman" w:hAnsi="Times New Roman" w:cs="Times New Roman"/>
          <w:noProof/>
        </w:rPr>
        <w:drawing>
          <wp:anchor distT="0" distB="0" distL="114300" distR="114300" simplePos="0" relativeHeight="251658262" behindDoc="0" locked="0" layoutInCell="1" allowOverlap="1" wp14:anchorId="413B0056" wp14:editId="530B5A70">
            <wp:simplePos x="0" y="0"/>
            <wp:positionH relativeFrom="column">
              <wp:posOffset>36095</wp:posOffset>
            </wp:positionH>
            <wp:positionV relativeFrom="paragraph">
              <wp:posOffset>180975</wp:posOffset>
            </wp:positionV>
            <wp:extent cx="5943600" cy="1848823"/>
            <wp:effectExtent l="0" t="0" r="0" b="5715"/>
            <wp:wrapThrough wrapText="bothSides">
              <wp:wrapPolygon edited="0">
                <wp:start x="0" y="0"/>
                <wp:lineTo x="0" y="21518"/>
                <wp:lineTo x="21554" y="21518"/>
                <wp:lineTo x="21554" y="0"/>
                <wp:lineTo x="0" y="0"/>
              </wp:wrapPolygon>
            </wp:wrapThrough>
            <wp:docPr id="193845549" name="Picture 1938455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848823"/>
                    </a:xfrm>
                    <a:prstGeom prst="rect">
                      <a:avLst/>
                    </a:prstGeom>
                  </pic:spPr>
                </pic:pic>
              </a:graphicData>
            </a:graphic>
            <wp14:sizeRelH relativeFrom="page">
              <wp14:pctWidth>0</wp14:pctWidth>
            </wp14:sizeRelH>
            <wp14:sizeRelV relativeFrom="page">
              <wp14:pctHeight>0</wp14:pctHeight>
            </wp14:sizeRelV>
          </wp:anchor>
        </w:drawing>
      </w:r>
    </w:p>
    <w:p w14:paraId="399F77A6" w14:textId="01FA6EF0" w:rsidR="005551FE" w:rsidRDefault="005551FE" w:rsidP="005551FE">
      <w:pPr>
        <w:ind w:left="1080"/>
        <w:rPr>
          <w:rFonts w:ascii="Times New Roman" w:eastAsia="Georgia" w:hAnsi="Times New Roman" w:cs="Times New Roman"/>
          <w:color w:val="242424"/>
        </w:rPr>
      </w:pPr>
    </w:p>
    <w:p w14:paraId="509E0C57" w14:textId="77777777" w:rsidR="005551FE" w:rsidRDefault="005551FE" w:rsidP="005551FE">
      <w:pPr>
        <w:ind w:left="1080"/>
        <w:rPr>
          <w:rFonts w:ascii="Times New Roman" w:eastAsia="Georgia" w:hAnsi="Times New Roman" w:cs="Times New Roman"/>
          <w:color w:val="242424"/>
        </w:rPr>
      </w:pPr>
    </w:p>
    <w:p w14:paraId="5C77D6F5" w14:textId="0F84EBE6" w:rsidR="005551FE" w:rsidRPr="00E873E1" w:rsidRDefault="2FF87BB6" w:rsidP="00E873E1">
      <w:pPr>
        <w:ind w:left="1080"/>
        <w:rPr>
          <w:rFonts w:ascii="Times New Roman" w:eastAsia="Times New Roman" w:hAnsi="Times New Roman" w:cs="Times New Roman"/>
          <w:color w:val="000000" w:themeColor="text1"/>
        </w:rPr>
      </w:pPr>
      <w:r w:rsidRPr="005551FE">
        <w:rPr>
          <w:rFonts w:ascii="Times New Roman" w:eastAsia="Georgia" w:hAnsi="Times New Roman" w:cs="Times New Roman"/>
          <w:color w:val="242424"/>
        </w:rPr>
        <w:t>5. If you scroll down further, to the same page, you can see the metadata of the table fetched automatically from the file.</w:t>
      </w:r>
    </w:p>
    <w:p w14:paraId="62D76209" w14:textId="17E8E3CC" w:rsidR="2FF87BB6" w:rsidRPr="005551FE" w:rsidRDefault="005551FE" w:rsidP="005551FE">
      <w:pPr>
        <w:spacing w:before="413"/>
        <w:rPr>
          <w:rFonts w:ascii="Times New Roman" w:eastAsia="Helvetica Neue" w:hAnsi="Times New Roman" w:cs="Times New Roman"/>
          <w:b/>
          <w:color w:val="242424"/>
        </w:rPr>
      </w:pPr>
      <w:r w:rsidRPr="005551FE">
        <w:rPr>
          <w:rFonts w:ascii="Times New Roman" w:eastAsia="Helvetica Neue" w:hAnsi="Times New Roman" w:cs="Times New Roman"/>
          <w:b/>
          <w:bCs/>
          <w:color w:val="242424"/>
        </w:rPr>
        <w:t xml:space="preserve">4.) </w:t>
      </w:r>
      <w:r w:rsidR="2FF87BB6" w:rsidRPr="005551FE">
        <w:rPr>
          <w:rFonts w:ascii="Times New Roman" w:eastAsia="Helvetica Neue" w:hAnsi="Times New Roman" w:cs="Times New Roman"/>
          <w:b/>
          <w:bCs/>
          <w:color w:val="242424"/>
        </w:rPr>
        <w:t>Configure Job</w:t>
      </w:r>
    </w:p>
    <w:p w14:paraId="476EF83D" w14:textId="77777777" w:rsidR="0028552B" w:rsidRDefault="00610290" w:rsidP="00EC2A5B">
      <w:pPr>
        <w:spacing w:before="206"/>
        <w:rPr>
          <w:rFonts w:ascii="Times New Roman" w:hAnsi="Times New Roman" w:cs="Times New Roman"/>
          <w:noProof/>
        </w:rPr>
      </w:pPr>
      <w:r w:rsidRPr="005551FE">
        <w:rPr>
          <w:rFonts w:ascii="Times New Roman" w:eastAsia="Georgia" w:hAnsi="Times New Roman" w:cs="Times New Roman"/>
          <w:color w:val="242424"/>
        </w:rPr>
        <w:t>1.</w:t>
      </w:r>
      <w:r w:rsidR="00EC2A5B">
        <w:rPr>
          <w:rFonts w:ascii="Times New Roman" w:eastAsia="Georgia" w:hAnsi="Times New Roman" w:cs="Times New Roman"/>
          <w:color w:val="242424"/>
        </w:rPr>
        <w:t xml:space="preserve"> </w:t>
      </w:r>
      <w:r w:rsidR="2FF87BB6" w:rsidRPr="005551FE">
        <w:rPr>
          <w:rFonts w:ascii="Times New Roman" w:eastAsia="Georgia" w:hAnsi="Times New Roman" w:cs="Times New Roman"/>
          <w:color w:val="242424"/>
        </w:rPr>
        <w:t xml:space="preserve">In the section, </w:t>
      </w:r>
      <w:r w:rsidR="005551FE">
        <w:rPr>
          <w:rFonts w:ascii="Times New Roman" w:eastAsia="Georgia" w:hAnsi="Times New Roman" w:cs="Times New Roman"/>
          <w:color w:val="242424"/>
        </w:rPr>
        <w:t>we</w:t>
      </w:r>
      <w:r w:rsidR="2FF87BB6" w:rsidRPr="005551FE">
        <w:rPr>
          <w:rFonts w:ascii="Times New Roman" w:eastAsia="Georgia" w:hAnsi="Times New Roman" w:cs="Times New Roman"/>
          <w:color w:val="242424"/>
        </w:rPr>
        <w:t xml:space="preserve"> </w:t>
      </w:r>
      <w:proofErr w:type="gramStart"/>
      <w:r w:rsidR="2FF87BB6" w:rsidRPr="005551FE">
        <w:rPr>
          <w:rFonts w:ascii="Times New Roman" w:eastAsia="Georgia" w:hAnsi="Times New Roman" w:cs="Times New Roman"/>
          <w:color w:val="242424"/>
        </w:rPr>
        <w:t>have to</w:t>
      </w:r>
      <w:proofErr w:type="gramEnd"/>
      <w:r w:rsidR="2FF87BB6" w:rsidRPr="005551FE">
        <w:rPr>
          <w:rFonts w:ascii="Times New Roman" w:eastAsia="Georgia" w:hAnsi="Times New Roman" w:cs="Times New Roman"/>
          <w:color w:val="242424"/>
        </w:rPr>
        <w:t xml:space="preserve"> configure the job to move data from S3 to the table by using the crawler.</w:t>
      </w:r>
      <w:r w:rsidR="0028552B" w:rsidRPr="0028552B">
        <w:rPr>
          <w:rFonts w:ascii="Times New Roman" w:hAnsi="Times New Roman" w:cs="Times New Roman"/>
          <w:noProof/>
        </w:rPr>
        <w:t xml:space="preserve"> </w:t>
      </w:r>
    </w:p>
    <w:p w14:paraId="0FBF9AE5" w14:textId="776DB969" w:rsidR="005551FE" w:rsidRPr="005551FE" w:rsidRDefault="0028552B" w:rsidP="00EC2A5B">
      <w:pPr>
        <w:spacing w:before="206"/>
        <w:rPr>
          <w:rFonts w:ascii="Times New Roman" w:eastAsia="Georgia" w:hAnsi="Times New Roman" w:cs="Times New Roman"/>
          <w:color w:val="242424"/>
        </w:rPr>
      </w:pPr>
      <w:r w:rsidRPr="005551FE">
        <w:rPr>
          <w:rFonts w:ascii="Times New Roman" w:hAnsi="Times New Roman" w:cs="Times New Roman"/>
          <w:noProof/>
        </w:rPr>
        <w:drawing>
          <wp:inline distT="0" distB="0" distL="0" distR="0" wp14:anchorId="42DB5213" wp14:editId="05A08428">
            <wp:extent cx="5938508" cy="2220686"/>
            <wp:effectExtent l="0" t="0" r="5715" b="1905"/>
            <wp:docPr id="705499076" name="Picture 705499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037830" cy="2257827"/>
                    </a:xfrm>
                    <a:prstGeom prst="rect">
                      <a:avLst/>
                    </a:prstGeom>
                  </pic:spPr>
                </pic:pic>
              </a:graphicData>
            </a:graphic>
          </wp:inline>
        </w:drawing>
      </w:r>
    </w:p>
    <w:p w14:paraId="70238C02" w14:textId="41E4EE47" w:rsidR="005551FE" w:rsidRDefault="00EC2A5B" w:rsidP="00EC2A5B">
      <w:pPr>
        <w:rPr>
          <w:rFonts w:ascii="Times New Roman" w:eastAsia="Georgia" w:hAnsi="Times New Roman" w:cs="Times New Roman"/>
          <w:color w:val="242424"/>
        </w:rPr>
      </w:pPr>
      <w:r>
        <w:rPr>
          <w:rFonts w:ascii="Times New Roman" w:eastAsia="Times New Roman" w:hAnsi="Times New Roman" w:cs="Times New Roman"/>
          <w:color w:val="000000" w:themeColor="text1"/>
        </w:rPr>
        <w:lastRenderedPageBreak/>
        <w:t xml:space="preserve">2. </w:t>
      </w:r>
      <w:r w:rsidR="2FF87BB6" w:rsidRPr="00EC2A5B">
        <w:rPr>
          <w:rFonts w:ascii="Times New Roman" w:eastAsia="Georgia" w:hAnsi="Times New Roman" w:cs="Times New Roman"/>
          <w:color w:val="242424"/>
        </w:rPr>
        <w:t xml:space="preserve">Once you click on Add job, a job configuration page will </w:t>
      </w:r>
      <w:proofErr w:type="gramStart"/>
      <w:r w:rsidR="2FF87BB6" w:rsidRPr="00EC2A5B">
        <w:rPr>
          <w:rFonts w:ascii="Times New Roman" w:eastAsia="Georgia" w:hAnsi="Times New Roman" w:cs="Times New Roman"/>
          <w:color w:val="242424"/>
        </w:rPr>
        <w:t>open up</w:t>
      </w:r>
      <w:proofErr w:type="gramEnd"/>
      <w:r w:rsidR="2FF87BB6" w:rsidRPr="00EC2A5B">
        <w:rPr>
          <w:rFonts w:ascii="Times New Roman" w:eastAsia="Georgia" w:hAnsi="Times New Roman" w:cs="Times New Roman"/>
          <w:color w:val="242424"/>
        </w:rPr>
        <w:t>. Fill the required details like name of the job, select the IAM role, type of execution and other parameters.</w:t>
      </w:r>
    </w:p>
    <w:p w14:paraId="2BCBE4CF" w14:textId="77777777" w:rsidR="00EC2A5B" w:rsidRPr="00EC2A5B" w:rsidRDefault="00EC2A5B" w:rsidP="00EC2A5B">
      <w:pPr>
        <w:rPr>
          <w:rFonts w:ascii="Times New Roman" w:eastAsia="Times New Roman" w:hAnsi="Times New Roman" w:cs="Times New Roman"/>
          <w:color w:val="000000" w:themeColor="text1"/>
        </w:rPr>
      </w:pPr>
    </w:p>
    <w:p w14:paraId="68D0CFF1" w14:textId="7851CD72" w:rsidR="005551FE" w:rsidRPr="00E873E1" w:rsidRDefault="2FF87BB6" w:rsidP="00E873E1">
      <w:pPr>
        <w:rPr>
          <w:rFonts w:ascii="Times New Roman" w:eastAsia="Times New Roman" w:hAnsi="Times New Roman" w:cs="Times New Roman"/>
          <w:color w:val="000000" w:themeColor="text1"/>
        </w:rPr>
      </w:pPr>
      <w:r w:rsidRPr="005551FE">
        <w:rPr>
          <w:rFonts w:ascii="Times New Roman" w:hAnsi="Times New Roman" w:cs="Times New Roman"/>
          <w:noProof/>
        </w:rPr>
        <w:drawing>
          <wp:inline distT="0" distB="0" distL="0" distR="0" wp14:anchorId="0A486F2C" wp14:editId="27D71BDC">
            <wp:extent cx="5943600" cy="2794000"/>
            <wp:effectExtent l="0" t="0" r="0" b="0"/>
            <wp:docPr id="362834327" name="Picture 3628343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50731" cy="2797352"/>
                    </a:xfrm>
                    <a:prstGeom prst="rect">
                      <a:avLst/>
                    </a:prstGeom>
                  </pic:spPr>
                </pic:pic>
              </a:graphicData>
            </a:graphic>
          </wp:inline>
        </w:drawing>
      </w:r>
    </w:p>
    <w:p w14:paraId="7589FCA8" w14:textId="2F5A1088" w:rsidR="2FF87BB6" w:rsidRPr="00EC2A5B" w:rsidRDefault="2FF87BB6">
      <w:pPr>
        <w:pStyle w:val="ListParagraph"/>
        <w:numPr>
          <w:ilvl w:val="0"/>
          <w:numId w:val="8"/>
        </w:numPr>
        <w:spacing w:before="480"/>
        <w:rPr>
          <w:rFonts w:ascii="Times New Roman" w:eastAsia="Georgia" w:hAnsi="Times New Roman" w:cs="Times New Roman"/>
          <w:color w:val="242424"/>
        </w:rPr>
      </w:pPr>
      <w:r w:rsidRPr="00EC2A5B">
        <w:rPr>
          <w:rFonts w:ascii="Times New Roman" w:eastAsia="Georgia" w:hAnsi="Times New Roman" w:cs="Times New Roman"/>
          <w:color w:val="242424"/>
        </w:rPr>
        <w:t>After the configuration click on Next. On the next page select the data source “csv” and click on next.</w:t>
      </w:r>
    </w:p>
    <w:p w14:paraId="2BA1D2F6" w14:textId="77777777" w:rsidR="005551FE" w:rsidRPr="005551FE" w:rsidRDefault="005551FE" w:rsidP="00EC2A5B">
      <w:pPr>
        <w:pStyle w:val="ListParagraph"/>
        <w:spacing w:before="480"/>
        <w:ind w:left="0"/>
        <w:rPr>
          <w:rFonts w:ascii="Times New Roman" w:eastAsia="Georgia" w:hAnsi="Times New Roman" w:cs="Times New Roman"/>
          <w:color w:val="242424"/>
        </w:rPr>
      </w:pPr>
    </w:p>
    <w:p w14:paraId="2FBAFB12" w14:textId="77777777" w:rsidR="00EC2A5B" w:rsidRDefault="2FF87BB6" w:rsidP="00EC2A5B">
      <w:pPr>
        <w:rPr>
          <w:rFonts w:ascii="Times New Roman" w:eastAsia="Georgia" w:hAnsi="Times New Roman" w:cs="Times New Roman"/>
          <w:color w:val="242424"/>
        </w:rPr>
      </w:pPr>
      <w:r w:rsidRPr="005551FE">
        <w:rPr>
          <w:rFonts w:ascii="Times New Roman" w:hAnsi="Times New Roman" w:cs="Times New Roman"/>
          <w:noProof/>
        </w:rPr>
        <w:drawing>
          <wp:inline distT="0" distB="0" distL="0" distR="0" wp14:anchorId="3EA507C2" wp14:editId="1667EFB1">
            <wp:extent cx="5943600" cy="2394857"/>
            <wp:effectExtent l="0" t="0" r="0" b="5715"/>
            <wp:docPr id="1424861588" name="Picture 1424861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56666" cy="2400122"/>
                    </a:xfrm>
                    <a:prstGeom prst="rect">
                      <a:avLst/>
                    </a:prstGeom>
                  </pic:spPr>
                </pic:pic>
              </a:graphicData>
            </a:graphic>
          </wp:inline>
        </w:drawing>
      </w:r>
    </w:p>
    <w:p w14:paraId="05854DFF" w14:textId="77777777" w:rsidR="00EC2A5B" w:rsidRDefault="00EC2A5B" w:rsidP="00EC2A5B">
      <w:pPr>
        <w:rPr>
          <w:rFonts w:ascii="Times New Roman" w:eastAsia="Georgia" w:hAnsi="Times New Roman" w:cs="Times New Roman"/>
          <w:color w:val="242424"/>
        </w:rPr>
      </w:pPr>
    </w:p>
    <w:p w14:paraId="4F412370" w14:textId="77777777" w:rsidR="0028552B" w:rsidRDefault="0028552B" w:rsidP="00EC2A5B">
      <w:pPr>
        <w:rPr>
          <w:rFonts w:ascii="Times New Roman" w:eastAsia="Georgia" w:hAnsi="Times New Roman" w:cs="Times New Roman"/>
          <w:color w:val="242424"/>
        </w:rPr>
      </w:pPr>
    </w:p>
    <w:p w14:paraId="223C9B00" w14:textId="77777777" w:rsidR="0028552B" w:rsidRDefault="0028552B" w:rsidP="00EC2A5B">
      <w:pPr>
        <w:rPr>
          <w:rFonts w:ascii="Times New Roman" w:eastAsia="Georgia" w:hAnsi="Times New Roman" w:cs="Times New Roman"/>
          <w:color w:val="242424"/>
        </w:rPr>
      </w:pPr>
    </w:p>
    <w:p w14:paraId="188EDA42" w14:textId="77777777" w:rsidR="0028552B" w:rsidRDefault="0028552B" w:rsidP="00EC2A5B">
      <w:pPr>
        <w:rPr>
          <w:rFonts w:ascii="Times New Roman" w:eastAsia="Georgia" w:hAnsi="Times New Roman" w:cs="Times New Roman"/>
          <w:color w:val="242424"/>
        </w:rPr>
      </w:pPr>
    </w:p>
    <w:p w14:paraId="355BF056" w14:textId="77777777" w:rsidR="0028552B" w:rsidRDefault="0028552B" w:rsidP="00EC2A5B">
      <w:pPr>
        <w:rPr>
          <w:rFonts w:ascii="Times New Roman" w:eastAsia="Georgia" w:hAnsi="Times New Roman" w:cs="Times New Roman"/>
          <w:color w:val="242424"/>
        </w:rPr>
      </w:pPr>
    </w:p>
    <w:p w14:paraId="1730DA56" w14:textId="77777777" w:rsidR="0028552B" w:rsidRDefault="0028552B" w:rsidP="00EC2A5B">
      <w:pPr>
        <w:rPr>
          <w:rFonts w:ascii="Times New Roman" w:eastAsia="Georgia" w:hAnsi="Times New Roman" w:cs="Times New Roman"/>
          <w:color w:val="242424"/>
        </w:rPr>
      </w:pPr>
    </w:p>
    <w:p w14:paraId="2B72731D" w14:textId="77777777" w:rsidR="0028552B" w:rsidRDefault="0028552B" w:rsidP="00EC2A5B">
      <w:pPr>
        <w:rPr>
          <w:rFonts w:ascii="Times New Roman" w:eastAsia="Georgia" w:hAnsi="Times New Roman" w:cs="Times New Roman"/>
          <w:color w:val="242424"/>
        </w:rPr>
      </w:pPr>
    </w:p>
    <w:p w14:paraId="6378ECDA" w14:textId="77777777" w:rsidR="0028552B" w:rsidRDefault="0028552B" w:rsidP="00EC2A5B">
      <w:pPr>
        <w:rPr>
          <w:rFonts w:ascii="Times New Roman" w:eastAsia="Georgia" w:hAnsi="Times New Roman" w:cs="Times New Roman"/>
          <w:color w:val="242424"/>
        </w:rPr>
      </w:pPr>
    </w:p>
    <w:p w14:paraId="3251931F" w14:textId="77777777" w:rsidR="0028552B" w:rsidRDefault="0028552B" w:rsidP="00EC2A5B">
      <w:pPr>
        <w:rPr>
          <w:rFonts w:ascii="Times New Roman" w:eastAsia="Georgia" w:hAnsi="Times New Roman" w:cs="Times New Roman"/>
          <w:color w:val="242424"/>
        </w:rPr>
      </w:pPr>
    </w:p>
    <w:p w14:paraId="7015F96B" w14:textId="77777777" w:rsidR="0028552B" w:rsidRDefault="0028552B" w:rsidP="00EC2A5B">
      <w:pPr>
        <w:rPr>
          <w:rFonts w:ascii="Times New Roman" w:eastAsia="Georgia" w:hAnsi="Times New Roman" w:cs="Times New Roman"/>
          <w:color w:val="242424"/>
        </w:rPr>
      </w:pPr>
    </w:p>
    <w:p w14:paraId="59A58519" w14:textId="53643138" w:rsidR="2FF87BB6" w:rsidRPr="00EC2A5B" w:rsidRDefault="2FF87BB6">
      <w:pPr>
        <w:pStyle w:val="ListParagraph"/>
        <w:numPr>
          <w:ilvl w:val="0"/>
          <w:numId w:val="8"/>
        </w:numPr>
        <w:rPr>
          <w:rFonts w:ascii="Times New Roman" w:eastAsia="Georgia" w:hAnsi="Times New Roman" w:cs="Times New Roman"/>
          <w:color w:val="242424"/>
        </w:rPr>
      </w:pPr>
      <w:r w:rsidRPr="00EC2A5B">
        <w:rPr>
          <w:rFonts w:ascii="Times New Roman" w:eastAsia="Georgia" w:hAnsi="Times New Roman" w:cs="Times New Roman"/>
          <w:color w:val="242424"/>
        </w:rPr>
        <w:t>Choose a transformation type — Change Schema.</w:t>
      </w:r>
    </w:p>
    <w:p w14:paraId="68947BB3" w14:textId="31829AAF" w:rsidR="2FF87BB6" w:rsidRPr="005551FE" w:rsidRDefault="2FF87BB6" w:rsidP="00EC2A5B">
      <w:pPr>
        <w:rPr>
          <w:rFonts w:ascii="Times New Roman" w:eastAsia="Times New Roman" w:hAnsi="Times New Roman" w:cs="Times New Roman"/>
          <w:color w:val="000000" w:themeColor="text1"/>
        </w:rPr>
      </w:pPr>
      <w:r w:rsidRPr="005551FE">
        <w:rPr>
          <w:rFonts w:ascii="Times New Roman" w:hAnsi="Times New Roman" w:cs="Times New Roman"/>
          <w:noProof/>
        </w:rPr>
        <w:drawing>
          <wp:inline distT="0" distB="0" distL="0" distR="0" wp14:anchorId="1CB949E7" wp14:editId="71929242">
            <wp:extent cx="5943600" cy="1952625"/>
            <wp:effectExtent l="0" t="0" r="0" b="0"/>
            <wp:docPr id="1231783845" name="Picture 12317838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7E53096B" w14:textId="4AAAB7FA" w:rsidR="2FF87BB6" w:rsidRPr="00EC2A5B" w:rsidRDefault="2FF87BB6">
      <w:pPr>
        <w:pStyle w:val="ListParagraph"/>
        <w:numPr>
          <w:ilvl w:val="0"/>
          <w:numId w:val="8"/>
        </w:numPr>
        <w:spacing w:before="480"/>
        <w:ind w:left="0"/>
        <w:rPr>
          <w:rFonts w:ascii="Times New Roman" w:eastAsia="Georgia" w:hAnsi="Times New Roman" w:cs="Times New Roman"/>
          <w:color w:val="242424"/>
        </w:rPr>
      </w:pPr>
      <w:r w:rsidRPr="00EC2A5B">
        <w:rPr>
          <w:rFonts w:ascii="Times New Roman" w:eastAsia="Georgia" w:hAnsi="Times New Roman" w:cs="Times New Roman"/>
          <w:color w:val="242424"/>
        </w:rPr>
        <w:t xml:space="preserve">Choose the data </w:t>
      </w:r>
      <w:proofErr w:type="gramStart"/>
      <w:r w:rsidRPr="00EC2A5B">
        <w:rPr>
          <w:rFonts w:ascii="Times New Roman" w:eastAsia="Georgia" w:hAnsi="Times New Roman" w:cs="Times New Roman"/>
          <w:color w:val="242424"/>
        </w:rPr>
        <w:t>target, and</w:t>
      </w:r>
      <w:proofErr w:type="gramEnd"/>
      <w:r w:rsidRPr="00EC2A5B">
        <w:rPr>
          <w:rFonts w:ascii="Times New Roman" w:eastAsia="Georgia" w:hAnsi="Times New Roman" w:cs="Times New Roman"/>
          <w:color w:val="242424"/>
        </w:rPr>
        <w:t xml:space="preserve"> select the table “csv” created above.</w:t>
      </w:r>
    </w:p>
    <w:p w14:paraId="3B0D5EF9" w14:textId="696D1DDD" w:rsidR="2FF87BB6" w:rsidRPr="005551FE" w:rsidRDefault="2FF87BB6" w:rsidP="00EC2A5B">
      <w:pPr>
        <w:rPr>
          <w:rFonts w:ascii="Times New Roman" w:eastAsia="Times New Roman" w:hAnsi="Times New Roman" w:cs="Times New Roman"/>
          <w:color w:val="000000" w:themeColor="text1"/>
        </w:rPr>
      </w:pPr>
      <w:r w:rsidRPr="005551FE">
        <w:rPr>
          <w:rFonts w:ascii="Times New Roman" w:hAnsi="Times New Roman" w:cs="Times New Roman"/>
          <w:noProof/>
        </w:rPr>
        <w:drawing>
          <wp:inline distT="0" distB="0" distL="0" distR="0" wp14:anchorId="710F59F2" wp14:editId="5F3D9041">
            <wp:extent cx="5943600" cy="1647825"/>
            <wp:effectExtent l="0" t="0" r="0" b="0"/>
            <wp:docPr id="703019348" name="Picture 7030193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27933922" w14:textId="77777777" w:rsidR="0030671D" w:rsidRPr="005551FE" w:rsidRDefault="2FF87BB6" w:rsidP="00EC2A5B">
      <w:pPr>
        <w:spacing w:before="480"/>
        <w:rPr>
          <w:rFonts w:ascii="Times New Roman" w:eastAsia="Georgia" w:hAnsi="Times New Roman" w:cs="Times New Roman"/>
          <w:color w:val="242424"/>
        </w:rPr>
      </w:pPr>
      <w:r w:rsidRPr="005551FE">
        <w:rPr>
          <w:rFonts w:ascii="Times New Roman" w:eastAsia="Georgia" w:hAnsi="Times New Roman" w:cs="Times New Roman"/>
          <w:color w:val="242424"/>
        </w:rPr>
        <w:t>6. On the next page, you’ll see the source to the target mapping information. Add/delete the columns that you wish to. We suggest keeping the default mapping and click next.</w:t>
      </w:r>
    </w:p>
    <w:p w14:paraId="06F791C2" w14:textId="1284FEBA" w:rsidR="2FF87BB6" w:rsidRPr="005551FE" w:rsidRDefault="2FF87BB6" w:rsidP="00EC2A5B">
      <w:pPr>
        <w:spacing w:before="480"/>
        <w:rPr>
          <w:rFonts w:ascii="Times New Roman" w:eastAsia="Georgia" w:hAnsi="Times New Roman" w:cs="Times New Roman"/>
          <w:color w:val="242424"/>
        </w:rPr>
      </w:pPr>
      <w:r w:rsidRPr="005551FE">
        <w:rPr>
          <w:rFonts w:ascii="Times New Roman" w:eastAsia="Georgia" w:hAnsi="Times New Roman" w:cs="Times New Roman"/>
          <w:color w:val="242424"/>
        </w:rPr>
        <w:t>7. Click on the save job, and on the next page, you can see the flow diagram of the job and can edit the script generated.</w:t>
      </w:r>
      <w:r w:rsidR="0030671D" w:rsidRPr="005551FE">
        <w:rPr>
          <w:rFonts w:ascii="Times New Roman" w:hAnsi="Times New Roman" w:cs="Times New Roman"/>
          <w:noProof/>
        </w:rPr>
        <w:t xml:space="preserve"> </w:t>
      </w:r>
      <w:r w:rsidR="0030671D" w:rsidRPr="005551FE">
        <w:rPr>
          <w:rFonts w:ascii="Times New Roman" w:hAnsi="Times New Roman" w:cs="Times New Roman"/>
          <w:noProof/>
        </w:rPr>
        <w:drawing>
          <wp:inline distT="0" distB="0" distL="0" distR="0" wp14:anchorId="08C38366" wp14:editId="43558F77">
            <wp:extent cx="5943600" cy="2286000"/>
            <wp:effectExtent l="0" t="0" r="0" b="0"/>
            <wp:docPr id="619534456" name="Picture 6195344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61415" cy="2292852"/>
                    </a:xfrm>
                    <a:prstGeom prst="rect">
                      <a:avLst/>
                    </a:prstGeom>
                  </pic:spPr>
                </pic:pic>
              </a:graphicData>
            </a:graphic>
          </wp:inline>
        </w:drawing>
      </w:r>
    </w:p>
    <w:p w14:paraId="49F628CE" w14:textId="1D40DDA6" w:rsidR="2FF87BB6" w:rsidRPr="005551FE" w:rsidRDefault="2FF87BB6" w:rsidP="00EC2A5B">
      <w:pPr>
        <w:rPr>
          <w:rFonts w:ascii="Times New Roman" w:eastAsia="Times New Roman" w:hAnsi="Times New Roman" w:cs="Times New Roman"/>
          <w:color w:val="000000" w:themeColor="text1"/>
        </w:rPr>
      </w:pPr>
    </w:p>
    <w:p w14:paraId="0CA9DD0B" w14:textId="1CE4B21B" w:rsidR="2FF87BB6" w:rsidRPr="005551FE" w:rsidRDefault="2FF87BB6" w:rsidP="00EC2A5B">
      <w:pPr>
        <w:spacing w:before="480"/>
        <w:rPr>
          <w:rFonts w:ascii="Times New Roman" w:eastAsia="Georgia" w:hAnsi="Times New Roman" w:cs="Times New Roman"/>
          <w:color w:val="242424"/>
        </w:rPr>
      </w:pPr>
      <w:r w:rsidRPr="005551FE">
        <w:rPr>
          <w:rFonts w:ascii="Times New Roman" w:eastAsia="Georgia" w:hAnsi="Times New Roman" w:cs="Times New Roman"/>
          <w:color w:val="242424"/>
        </w:rPr>
        <w:lastRenderedPageBreak/>
        <w:t>8. You can use the inbuilt transform feature of AWS Glue to add some predefined transformation to the data.</w:t>
      </w:r>
    </w:p>
    <w:p w14:paraId="260B516F" w14:textId="5E351DF2" w:rsidR="00EC2A5B" w:rsidRPr="00E873E1" w:rsidRDefault="2FF87BB6" w:rsidP="00E873E1">
      <w:pPr>
        <w:rPr>
          <w:rFonts w:ascii="Times New Roman" w:eastAsia="Times New Roman" w:hAnsi="Times New Roman" w:cs="Times New Roman"/>
          <w:color w:val="000000" w:themeColor="text1"/>
        </w:rPr>
      </w:pPr>
      <w:r w:rsidRPr="005551FE">
        <w:rPr>
          <w:rFonts w:ascii="Times New Roman" w:hAnsi="Times New Roman" w:cs="Times New Roman"/>
          <w:noProof/>
        </w:rPr>
        <w:drawing>
          <wp:inline distT="0" distB="0" distL="0" distR="0" wp14:anchorId="05816934" wp14:editId="56423081">
            <wp:extent cx="5943599" cy="3557483"/>
            <wp:effectExtent l="0" t="0" r="635" b="5080"/>
            <wp:docPr id="1681444926" name="Picture 1681444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60255" cy="3567452"/>
                    </a:xfrm>
                    <a:prstGeom prst="rect">
                      <a:avLst/>
                    </a:prstGeom>
                  </pic:spPr>
                </pic:pic>
              </a:graphicData>
            </a:graphic>
          </wp:inline>
        </w:drawing>
      </w:r>
    </w:p>
    <w:p w14:paraId="71540F28" w14:textId="444BABD1" w:rsidR="2FF87BB6" w:rsidRPr="005551FE" w:rsidRDefault="2FF87BB6" w:rsidP="00EC2A5B">
      <w:pPr>
        <w:spacing w:before="480"/>
        <w:rPr>
          <w:rFonts w:ascii="Times New Roman" w:eastAsia="Georgia" w:hAnsi="Times New Roman" w:cs="Times New Roman"/>
          <w:color w:val="242424"/>
        </w:rPr>
      </w:pPr>
      <w:r w:rsidRPr="005551FE">
        <w:rPr>
          <w:rFonts w:ascii="Times New Roman" w:eastAsia="Georgia" w:hAnsi="Times New Roman" w:cs="Times New Roman"/>
          <w:color w:val="242424"/>
        </w:rPr>
        <w:t>9. Check the status of the Job, once it is completed, head out to the table section to see the data.</w:t>
      </w:r>
    </w:p>
    <w:p w14:paraId="1E6EEE8E" w14:textId="45D2AEB7" w:rsidR="2FF87BB6" w:rsidRPr="005551FE" w:rsidRDefault="2FF87BB6" w:rsidP="00EC2A5B">
      <w:pPr>
        <w:rPr>
          <w:rFonts w:ascii="Times New Roman" w:eastAsia="Times New Roman" w:hAnsi="Times New Roman" w:cs="Times New Roman"/>
          <w:color w:val="000000" w:themeColor="text1"/>
        </w:rPr>
      </w:pPr>
      <w:r w:rsidRPr="005551FE">
        <w:rPr>
          <w:rFonts w:ascii="Times New Roman" w:hAnsi="Times New Roman" w:cs="Times New Roman"/>
          <w:noProof/>
        </w:rPr>
        <w:drawing>
          <wp:inline distT="0" distB="0" distL="0" distR="0" wp14:anchorId="3B01EA81" wp14:editId="52DE970B">
            <wp:extent cx="5943600" cy="1714500"/>
            <wp:effectExtent l="0" t="0" r="0" b="0"/>
            <wp:docPr id="1175930787" name="Picture 11759307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inline>
        </w:drawing>
      </w:r>
    </w:p>
    <w:p w14:paraId="11881ACD" w14:textId="02875B88" w:rsidR="2FF87BB6" w:rsidRPr="005551FE" w:rsidRDefault="2FF87BB6" w:rsidP="00EC2A5B">
      <w:pPr>
        <w:spacing w:before="480"/>
        <w:rPr>
          <w:rFonts w:ascii="Times New Roman" w:eastAsia="Georgia" w:hAnsi="Times New Roman" w:cs="Times New Roman"/>
          <w:color w:val="242424"/>
        </w:rPr>
      </w:pPr>
      <w:r w:rsidRPr="005551FE">
        <w:rPr>
          <w:rFonts w:ascii="Times New Roman" w:eastAsia="Georgia" w:hAnsi="Times New Roman" w:cs="Times New Roman"/>
          <w:color w:val="242424"/>
        </w:rPr>
        <w:t>10. Click on View Data, it will open Athena, and preview a few records from the data.</w:t>
      </w:r>
    </w:p>
    <w:p w14:paraId="402EA92C" w14:textId="415BE5C2" w:rsidR="48702D74" w:rsidRPr="005551FE" w:rsidRDefault="48702D74" w:rsidP="005551FE">
      <w:pPr>
        <w:rPr>
          <w:rFonts w:ascii="Times New Roman" w:eastAsia="Times New Roman" w:hAnsi="Times New Roman" w:cs="Times New Roman"/>
          <w:color w:val="000000" w:themeColor="text1"/>
        </w:rPr>
      </w:pPr>
    </w:p>
    <w:p w14:paraId="784104C0" w14:textId="2FAF235A" w:rsidR="2FF87BB6" w:rsidRPr="005551FE" w:rsidRDefault="2FF87BB6" w:rsidP="007B5109">
      <w:pPr>
        <w:spacing w:after="160"/>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(II) Perform </w:t>
      </w:r>
      <w:r w:rsidR="0030671D" w:rsidRPr="005551FE">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5551FE">
        <w:rPr>
          <w:rFonts w:ascii="Times New Roman" w:eastAsia="Calibri"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abelling:</w:t>
      </w:r>
    </w:p>
    <w:p w14:paraId="35691DC8" w14:textId="3B03F501" w:rsidR="2FF87BB6" w:rsidRPr="005551FE" w:rsidRDefault="2FF87BB6" w:rsidP="005551FE">
      <w:pPr>
        <w:pStyle w:val="Heading2"/>
        <w:spacing w:before="240" w:after="180"/>
        <w:rPr>
          <w:rFonts w:ascii="Times New Roman" w:eastAsia="Segoe UI" w:hAnsi="Times New Roman" w:cs="Times New Roman"/>
          <w:b/>
          <w:bCs/>
          <w:color w:val="16191F"/>
          <w:sz w:val="28"/>
          <w:szCs w:val="28"/>
        </w:rPr>
      </w:pPr>
      <w:r w:rsidRPr="005551FE">
        <w:rPr>
          <w:rFonts w:ascii="Times New Roman" w:eastAsia="Segoe UI" w:hAnsi="Times New Roman" w:cs="Times New Roman"/>
          <w:b/>
          <w:bCs/>
          <w:color w:val="16191F"/>
          <w:sz w:val="28"/>
          <w:szCs w:val="28"/>
        </w:rPr>
        <w:t>Step1: Create a Multi-Label Text Classification Labeling Job (Console)</w:t>
      </w:r>
    </w:p>
    <w:p w14:paraId="0A50814E" w14:textId="2EC76313" w:rsidR="2FF87BB6" w:rsidRPr="00EC2A5B" w:rsidRDefault="2FF87BB6" w:rsidP="005551FE">
      <w:pPr>
        <w:pStyle w:val="NormalWeb"/>
        <w:spacing w:before="240" w:beforeAutospacing="0" w:after="240" w:afterAutospacing="0"/>
        <w:rPr>
          <w:rFonts w:eastAsia="Segoe UI"/>
          <w:color w:val="16191F"/>
        </w:rPr>
      </w:pPr>
      <w:r w:rsidRPr="00EC2A5B">
        <w:rPr>
          <w:rFonts w:eastAsia="Segoe UI"/>
          <w:color w:val="16191F"/>
        </w:rPr>
        <w:t>You can follow the instructions </w:t>
      </w:r>
      <w:r w:rsidRPr="00EC2A5B">
        <w:rPr>
          <w:rFonts w:eastAsia="Segoe UI"/>
        </w:rPr>
        <w:t>Create a Labeling Job (Console)</w:t>
      </w:r>
      <w:r w:rsidRPr="00EC2A5B">
        <w:rPr>
          <w:rFonts w:eastAsia="Segoe UI"/>
          <w:color w:val="16191F"/>
        </w:rPr>
        <w:t xml:space="preserve"> to learn how to create a multi-label text classification labeling job in the Amazon </w:t>
      </w:r>
      <w:proofErr w:type="spellStart"/>
      <w:r w:rsidRPr="00EC2A5B">
        <w:rPr>
          <w:rFonts w:eastAsia="Segoe UI"/>
          <w:color w:val="16191F"/>
        </w:rPr>
        <w:t>SageMaker</w:t>
      </w:r>
      <w:proofErr w:type="spellEnd"/>
      <w:r w:rsidRPr="00EC2A5B">
        <w:rPr>
          <w:rFonts w:eastAsia="Segoe UI"/>
          <w:color w:val="16191F"/>
        </w:rPr>
        <w:t xml:space="preserve"> console. </w:t>
      </w:r>
      <w:r w:rsidR="00EC2A5B">
        <w:rPr>
          <w:rFonts w:eastAsia="Segoe UI"/>
          <w:color w:val="16191F"/>
        </w:rPr>
        <w:t>C</w:t>
      </w:r>
      <w:r w:rsidRPr="00EC2A5B">
        <w:rPr>
          <w:rFonts w:eastAsia="Segoe UI"/>
          <w:color w:val="16191F"/>
        </w:rPr>
        <w:t>hoose </w:t>
      </w:r>
      <w:r w:rsidRPr="00EC2A5B">
        <w:rPr>
          <w:rFonts w:eastAsia="Segoe UI"/>
          <w:bCs/>
          <w:color w:val="16191F"/>
        </w:rPr>
        <w:t>Text</w:t>
      </w:r>
      <w:r w:rsidRPr="00EC2A5B">
        <w:rPr>
          <w:rFonts w:eastAsia="Segoe UI"/>
          <w:color w:val="16191F"/>
        </w:rPr>
        <w:t> from the </w:t>
      </w:r>
      <w:r w:rsidRPr="00EC2A5B">
        <w:rPr>
          <w:rFonts w:eastAsia="Segoe UI"/>
          <w:bCs/>
          <w:color w:val="16191F"/>
        </w:rPr>
        <w:t>Task category</w:t>
      </w:r>
      <w:r w:rsidRPr="00EC2A5B">
        <w:rPr>
          <w:rFonts w:eastAsia="Segoe UI"/>
          <w:color w:val="16191F"/>
        </w:rPr>
        <w:t xml:space="preserve"> drop down </w:t>
      </w:r>
      <w:proofErr w:type="gramStart"/>
      <w:r w:rsidRPr="00EC2A5B">
        <w:rPr>
          <w:rFonts w:eastAsia="Segoe UI"/>
          <w:color w:val="16191F"/>
        </w:rPr>
        <w:t>menu, and</w:t>
      </w:r>
      <w:proofErr w:type="gramEnd"/>
      <w:r w:rsidRPr="00EC2A5B">
        <w:rPr>
          <w:rFonts w:eastAsia="Segoe UI"/>
          <w:color w:val="16191F"/>
        </w:rPr>
        <w:t xml:space="preserve"> choose </w:t>
      </w:r>
      <w:r w:rsidRPr="00EC2A5B">
        <w:rPr>
          <w:rFonts w:eastAsia="Segoe UI"/>
          <w:bCs/>
          <w:color w:val="16191F"/>
        </w:rPr>
        <w:t>Text Classification (Multi-label)</w:t>
      </w:r>
      <w:r w:rsidRPr="00EC2A5B">
        <w:rPr>
          <w:rFonts w:eastAsia="Segoe UI"/>
          <w:color w:val="16191F"/>
        </w:rPr>
        <w:t> as the task type.</w:t>
      </w:r>
    </w:p>
    <w:p w14:paraId="229AC7C1" w14:textId="469DB5EF" w:rsidR="007B5109" w:rsidRDefault="2FF87BB6" w:rsidP="005551FE">
      <w:pPr>
        <w:pStyle w:val="NormalWeb"/>
        <w:spacing w:before="240" w:beforeAutospacing="0" w:after="240" w:afterAutospacing="0"/>
        <w:rPr>
          <w:rFonts w:eastAsia="Segoe UI"/>
          <w:color w:val="16191F"/>
        </w:rPr>
      </w:pPr>
      <w:r w:rsidRPr="005551FE">
        <w:rPr>
          <w:rFonts w:eastAsia="Segoe UI"/>
          <w:color w:val="16191F"/>
        </w:rPr>
        <w:lastRenderedPageBreak/>
        <w:t xml:space="preserve">Ground Truth provides a worker UI </w:t>
      </w:r>
      <w:proofErr w:type="gramStart"/>
      <w:r w:rsidRPr="005551FE">
        <w:rPr>
          <w:rFonts w:eastAsia="Segoe UI"/>
          <w:color w:val="16191F"/>
        </w:rPr>
        <w:t>similar to</w:t>
      </w:r>
      <w:proofErr w:type="gramEnd"/>
      <w:r w:rsidRPr="005551FE">
        <w:rPr>
          <w:rFonts w:eastAsia="Segoe UI"/>
          <w:color w:val="16191F"/>
        </w:rPr>
        <w:t xml:space="preserve"> the following for labeling tasks. When you create the labeling job with the console, you specify instructions to help workers complete the job labels that workers can choose from</w:t>
      </w:r>
      <w:r w:rsidR="00F35590">
        <w:rPr>
          <w:rFonts w:eastAsia="Segoe UI"/>
          <w:color w:val="16191F"/>
        </w:rPr>
        <w:t>.</w:t>
      </w:r>
    </w:p>
    <w:p w14:paraId="31B9D2C1" w14:textId="5644A5D5" w:rsidR="2FF87BB6" w:rsidRPr="005551FE" w:rsidRDefault="2FF87BB6" w:rsidP="005551FE">
      <w:pPr>
        <w:pStyle w:val="NormalWeb"/>
        <w:spacing w:before="240" w:beforeAutospacing="0" w:after="240" w:afterAutospacing="0"/>
        <w:rPr>
          <w:rFonts w:eastAsia="Segoe UI"/>
          <w:color w:val="16191F"/>
        </w:rPr>
      </w:pPr>
      <w:r w:rsidRPr="005551FE">
        <w:rPr>
          <w:noProof/>
        </w:rPr>
        <w:drawing>
          <wp:inline distT="0" distB="0" distL="0" distR="0" wp14:anchorId="529ACAAC" wp14:editId="70208CBD">
            <wp:extent cx="5943600" cy="3524250"/>
            <wp:effectExtent l="0" t="0" r="0" b="0"/>
            <wp:docPr id="88339873" name="Picture 88339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30170BFA" w14:textId="2A8EEB80" w:rsidR="48702D74" w:rsidRPr="005551FE" w:rsidRDefault="48702D74" w:rsidP="005551FE">
      <w:pPr>
        <w:spacing w:after="160"/>
        <w:ind w:left="1440"/>
        <w:jc w:val="center"/>
        <w:rPr>
          <w:rFonts w:ascii="Times New Roman" w:eastAsia="Calibri" w:hAnsi="Times New Roman" w:cs="Times New Roman"/>
          <w:color w:val="000000" w:themeColor="text1"/>
        </w:rPr>
      </w:pPr>
    </w:p>
    <w:p w14:paraId="0EC803D2" w14:textId="362676B7" w:rsidR="2FF87BB6" w:rsidRPr="005551FE" w:rsidRDefault="2FF87BB6" w:rsidP="005551FE">
      <w:pPr>
        <w:pStyle w:val="Heading2"/>
        <w:spacing w:before="240" w:after="180"/>
        <w:rPr>
          <w:rFonts w:ascii="Times New Roman" w:eastAsia="Segoe UI" w:hAnsi="Times New Roman" w:cs="Times New Roman"/>
          <w:b/>
          <w:bCs/>
          <w:color w:val="16191F"/>
          <w:sz w:val="32"/>
          <w:szCs w:val="32"/>
        </w:rPr>
      </w:pPr>
      <w:r w:rsidRPr="005551FE">
        <w:rPr>
          <w:rFonts w:ascii="Times New Roman" w:eastAsia="Segoe UI" w:hAnsi="Times New Roman" w:cs="Times New Roman"/>
          <w:b/>
          <w:bCs/>
          <w:color w:val="16191F"/>
          <w:sz w:val="32"/>
          <w:szCs w:val="32"/>
        </w:rPr>
        <w:t>Step2: Multi-label Text Classification Output Data</w:t>
      </w:r>
    </w:p>
    <w:p w14:paraId="3B2FFD38" w14:textId="206292E4" w:rsidR="00EC2A5B" w:rsidRPr="00F35590" w:rsidRDefault="2FF87BB6" w:rsidP="00F35590">
      <w:pPr>
        <w:pStyle w:val="NormalWeb"/>
        <w:spacing w:before="240" w:beforeAutospacing="0" w:after="240" w:afterAutospacing="0"/>
        <w:rPr>
          <w:rFonts w:eastAsia="Segoe UI"/>
          <w:color w:val="16191F"/>
        </w:rPr>
      </w:pPr>
      <w:r w:rsidRPr="005551FE">
        <w:rPr>
          <w:rFonts w:eastAsia="Segoe UI"/>
          <w:color w:val="16191F"/>
        </w:rPr>
        <w:t xml:space="preserve">Once you have created a multi-label text classification labeling job, your output data will </w:t>
      </w:r>
      <w:proofErr w:type="gramStart"/>
      <w:r w:rsidRPr="005551FE">
        <w:rPr>
          <w:rFonts w:eastAsia="Segoe UI"/>
          <w:color w:val="16191F"/>
        </w:rPr>
        <w:t>be located in</w:t>
      </w:r>
      <w:proofErr w:type="gramEnd"/>
      <w:r w:rsidRPr="005551FE">
        <w:rPr>
          <w:rFonts w:eastAsia="Segoe UI"/>
          <w:color w:val="16191F"/>
        </w:rPr>
        <w:t xml:space="preserve"> the </w:t>
      </w:r>
      <w:r w:rsidRPr="005551FE">
        <w:rPr>
          <w:rFonts w:eastAsia="Segoe UI"/>
          <w:b/>
          <w:bCs/>
          <w:color w:val="16191F"/>
        </w:rPr>
        <w:t>Output dataset location</w:t>
      </w:r>
      <w:r w:rsidRPr="005551FE">
        <w:rPr>
          <w:rFonts w:eastAsia="Segoe UI"/>
          <w:color w:val="16191F"/>
        </w:rPr>
        <w:t> field of the </w:t>
      </w:r>
      <w:r w:rsidRPr="005551FE">
        <w:rPr>
          <w:rFonts w:eastAsia="Segoe UI"/>
          <w:b/>
          <w:bCs/>
          <w:color w:val="16191F"/>
        </w:rPr>
        <w:t>Job overview</w:t>
      </w:r>
      <w:r w:rsidRPr="005551FE">
        <w:rPr>
          <w:rFonts w:eastAsia="Segoe UI"/>
          <w:color w:val="16191F"/>
        </w:rPr>
        <w:t> section of the console.</w:t>
      </w:r>
    </w:p>
    <w:p w14:paraId="55DFE10E" w14:textId="49D573E1" w:rsidR="2FF87BB6" w:rsidRPr="005551FE" w:rsidRDefault="2FF87BB6" w:rsidP="0028552B">
      <w:pPr>
        <w:spacing w:after="160"/>
        <w:rPr>
          <w:rFonts w:ascii="Times New Roman" w:eastAsia="Calibri"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(III) </w:t>
      </w:r>
      <w:r w:rsidR="00EC2A5B">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Train</w:t>
      </w:r>
      <w:r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 </w:t>
      </w:r>
      <w:r w:rsidR="00EC2A5B">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Build</w:t>
      </w:r>
      <w:r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0671D"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w:t>
      </w:r>
      <w:r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odel:</w:t>
      </w:r>
    </w:p>
    <w:p w14:paraId="41663558" w14:textId="3C7040A2" w:rsidR="2FF87BB6" w:rsidRPr="005551FE" w:rsidRDefault="2FF87BB6" w:rsidP="005551FE">
      <w:pPr>
        <w:spacing w:after="240"/>
        <w:rPr>
          <w:rFonts w:ascii="Times New Roman" w:eastAsia="Segoe UI" w:hAnsi="Times New Roman" w:cs="Times New Roman"/>
          <w:color w:val="16191F"/>
        </w:rPr>
      </w:pPr>
      <w:r w:rsidRPr="005551FE">
        <w:rPr>
          <w:rFonts w:ascii="Times New Roman" w:eastAsia="Segoe UI" w:hAnsi="Times New Roman" w:cs="Times New Roman"/>
          <w:color w:val="16191F"/>
        </w:rPr>
        <w:t xml:space="preserve">The following diagram shows how </w:t>
      </w:r>
      <w:r w:rsidR="00EC2A5B">
        <w:rPr>
          <w:rFonts w:ascii="Times New Roman" w:eastAsia="Segoe UI" w:hAnsi="Times New Roman" w:cs="Times New Roman"/>
          <w:color w:val="16191F"/>
        </w:rPr>
        <w:t>we</w:t>
      </w:r>
      <w:r w:rsidRPr="005551FE">
        <w:rPr>
          <w:rFonts w:ascii="Times New Roman" w:eastAsia="Segoe UI" w:hAnsi="Times New Roman" w:cs="Times New Roman"/>
          <w:color w:val="16191F"/>
        </w:rPr>
        <w:t xml:space="preserve"> train and deploy a model with Amazon </w:t>
      </w:r>
      <w:proofErr w:type="spellStart"/>
      <w:r w:rsidRPr="005551FE">
        <w:rPr>
          <w:rFonts w:ascii="Times New Roman" w:eastAsia="Segoe UI" w:hAnsi="Times New Roman" w:cs="Times New Roman"/>
          <w:color w:val="16191F"/>
        </w:rPr>
        <w:t>SageMaker</w:t>
      </w:r>
      <w:proofErr w:type="spellEnd"/>
      <w:r w:rsidRPr="005551FE">
        <w:rPr>
          <w:rFonts w:ascii="Times New Roman" w:eastAsia="Segoe UI" w:hAnsi="Times New Roman" w:cs="Times New Roman"/>
          <w:color w:val="16191F"/>
        </w:rPr>
        <w:t xml:space="preserve">. </w:t>
      </w:r>
      <w:r w:rsidR="00EC2A5B">
        <w:rPr>
          <w:rFonts w:ascii="Times New Roman" w:eastAsia="Segoe UI" w:hAnsi="Times New Roman" w:cs="Times New Roman"/>
          <w:color w:val="16191F"/>
        </w:rPr>
        <w:t xml:space="preserve">Our </w:t>
      </w:r>
      <w:r w:rsidRPr="005551FE">
        <w:rPr>
          <w:rFonts w:ascii="Times New Roman" w:eastAsia="Segoe UI" w:hAnsi="Times New Roman" w:cs="Times New Roman"/>
          <w:color w:val="16191F"/>
        </w:rPr>
        <w:t xml:space="preserve">training code accesses training data and outputs model artifacts from an S3 bucket. Then </w:t>
      </w:r>
      <w:r w:rsidR="00EC2A5B">
        <w:rPr>
          <w:rFonts w:ascii="Times New Roman" w:eastAsia="Segoe UI" w:hAnsi="Times New Roman" w:cs="Times New Roman"/>
          <w:color w:val="16191F"/>
        </w:rPr>
        <w:t>we</w:t>
      </w:r>
      <w:r w:rsidRPr="005551FE">
        <w:rPr>
          <w:rFonts w:ascii="Times New Roman" w:eastAsia="Segoe UI" w:hAnsi="Times New Roman" w:cs="Times New Roman"/>
          <w:color w:val="16191F"/>
        </w:rPr>
        <w:t xml:space="preserve"> can make requests to a model endpoint to run inference.</w:t>
      </w:r>
      <w:r w:rsidR="00EC2A5B">
        <w:rPr>
          <w:rFonts w:ascii="Times New Roman" w:eastAsia="Segoe UI" w:hAnsi="Times New Roman" w:cs="Times New Roman"/>
          <w:color w:val="16191F"/>
        </w:rPr>
        <w:t xml:space="preserve"> We</w:t>
      </w:r>
      <w:r w:rsidRPr="005551FE">
        <w:rPr>
          <w:rFonts w:ascii="Times New Roman" w:eastAsia="Segoe UI" w:hAnsi="Times New Roman" w:cs="Times New Roman"/>
          <w:color w:val="16191F"/>
        </w:rPr>
        <w:t xml:space="preserve"> can store both the training and inference container images in an Amazon Elastic Container Registry (ECR).</w:t>
      </w:r>
    </w:p>
    <w:p w14:paraId="47342EFB" w14:textId="150C14DB" w:rsidR="2FF87BB6" w:rsidRDefault="2FF87BB6" w:rsidP="005551FE">
      <w:pPr>
        <w:rPr>
          <w:rFonts w:ascii="Times New Roman" w:eastAsia="Segoe UI" w:hAnsi="Times New Roman" w:cs="Times New Roman"/>
          <w:color w:val="16191F"/>
        </w:rPr>
      </w:pPr>
      <w:r w:rsidRPr="005551FE">
        <w:rPr>
          <w:rFonts w:ascii="Times New Roman" w:hAnsi="Times New Roman" w:cs="Times New Roman"/>
          <w:noProof/>
        </w:rPr>
        <w:lastRenderedPageBreak/>
        <w:drawing>
          <wp:inline distT="0" distB="0" distL="0" distR="0" wp14:anchorId="19A01BDE" wp14:editId="6DDD0820">
            <wp:extent cx="5943600" cy="4124812"/>
            <wp:effectExtent l="0" t="0" r="0" b="9525"/>
            <wp:docPr id="421665530" name="Picture 421665530" descr="&#10;            Your code interacts with an S3 bucket, endpoint and ECR during model training and deploymen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9153" cy="4128665"/>
                    </a:xfrm>
                    <a:prstGeom prst="rect">
                      <a:avLst/>
                    </a:prstGeom>
                  </pic:spPr>
                </pic:pic>
              </a:graphicData>
            </a:graphic>
          </wp:inline>
        </w:drawing>
      </w:r>
    </w:p>
    <w:p w14:paraId="74EA334D" w14:textId="53CFC446" w:rsidR="007409D4" w:rsidRPr="007409D4" w:rsidRDefault="007409D4" w:rsidP="007409D4">
      <w:pPr>
        <w:jc w:val="center"/>
        <w:rPr>
          <w:rFonts w:ascii="Times New Roman" w:eastAsia="Segoe UI" w:hAnsi="Times New Roman" w:cs="Times New Roman"/>
          <w:i/>
          <w:iCs/>
          <w:color w:val="16191F"/>
        </w:rPr>
      </w:pPr>
      <w:r w:rsidRPr="007409D4">
        <w:rPr>
          <w:rFonts w:ascii="Times New Roman" w:eastAsia="Segoe UI" w:hAnsi="Times New Roman" w:cs="Times New Roman"/>
          <w:i/>
          <w:iCs/>
          <w:color w:val="16191F"/>
        </w:rPr>
        <w:t xml:space="preserve">Fig. Train and deploy model through </w:t>
      </w:r>
      <w:proofErr w:type="spellStart"/>
      <w:r w:rsidRPr="007409D4">
        <w:rPr>
          <w:rFonts w:ascii="Times New Roman" w:eastAsia="Segoe UI" w:hAnsi="Times New Roman" w:cs="Times New Roman"/>
          <w:i/>
          <w:iCs/>
          <w:color w:val="16191F"/>
        </w:rPr>
        <w:t>aws</w:t>
      </w:r>
      <w:proofErr w:type="spellEnd"/>
      <w:r w:rsidRPr="007409D4">
        <w:rPr>
          <w:rFonts w:ascii="Times New Roman" w:eastAsia="Segoe UI" w:hAnsi="Times New Roman" w:cs="Times New Roman"/>
          <w:i/>
          <w:iCs/>
          <w:color w:val="16191F"/>
        </w:rPr>
        <w:t xml:space="preserve"> </w:t>
      </w:r>
      <w:proofErr w:type="spellStart"/>
      <w:proofErr w:type="gramStart"/>
      <w:r w:rsidRPr="007409D4">
        <w:rPr>
          <w:rFonts w:ascii="Times New Roman" w:eastAsia="Segoe UI" w:hAnsi="Times New Roman" w:cs="Times New Roman"/>
          <w:i/>
          <w:iCs/>
          <w:color w:val="16191F"/>
        </w:rPr>
        <w:t>sagemaker</w:t>
      </w:r>
      <w:proofErr w:type="spellEnd"/>
      <w:proofErr w:type="gramEnd"/>
    </w:p>
    <w:p w14:paraId="2321FDB0" w14:textId="27367057" w:rsidR="2FF87BB6" w:rsidRPr="005551FE" w:rsidRDefault="2FF87BB6">
      <w:pPr>
        <w:pStyle w:val="NormalWeb"/>
        <w:numPr>
          <w:ilvl w:val="0"/>
          <w:numId w:val="44"/>
        </w:numPr>
        <w:spacing w:before="0" w:beforeAutospacing="0" w:after="0" w:afterAutospacing="0"/>
        <w:rPr>
          <w:rFonts w:eastAsia="Segoe UI"/>
          <w:color w:val="16191F"/>
        </w:rPr>
      </w:pPr>
      <w:r w:rsidRPr="005551FE">
        <w:rPr>
          <w:rFonts w:eastAsia="Segoe UI"/>
          <w:color w:val="16191F"/>
        </w:rPr>
        <w:t xml:space="preserve">To train a model in </w:t>
      </w:r>
      <w:proofErr w:type="spellStart"/>
      <w:r w:rsidRPr="005551FE">
        <w:rPr>
          <w:rFonts w:eastAsia="Segoe UI"/>
          <w:color w:val="16191F"/>
        </w:rPr>
        <w:t>SageMaker</w:t>
      </w:r>
      <w:proofErr w:type="spellEnd"/>
      <w:r w:rsidRPr="005551FE">
        <w:rPr>
          <w:rFonts w:eastAsia="Segoe UI"/>
          <w:color w:val="16191F"/>
        </w:rPr>
        <w:t xml:space="preserve">, </w:t>
      </w:r>
      <w:r w:rsidR="00EC2A5B">
        <w:rPr>
          <w:rFonts w:eastAsia="Segoe UI"/>
          <w:color w:val="16191F"/>
        </w:rPr>
        <w:t>we</w:t>
      </w:r>
      <w:r w:rsidRPr="005551FE">
        <w:rPr>
          <w:rFonts w:eastAsia="Segoe UI"/>
          <w:color w:val="16191F"/>
        </w:rPr>
        <w:t xml:space="preserve"> create a training job. The training job includes the following information:</w:t>
      </w:r>
    </w:p>
    <w:p w14:paraId="3F286078" w14:textId="4C874F47" w:rsidR="2FF87BB6" w:rsidRPr="005551FE" w:rsidRDefault="2FF87BB6">
      <w:pPr>
        <w:pStyle w:val="NormalWeb"/>
        <w:numPr>
          <w:ilvl w:val="1"/>
          <w:numId w:val="44"/>
        </w:numPr>
        <w:spacing w:before="0" w:beforeAutospacing="0" w:after="0" w:afterAutospacing="0"/>
        <w:rPr>
          <w:rFonts w:eastAsia="Verdana"/>
          <w:color w:val="16191F"/>
        </w:rPr>
      </w:pPr>
      <w:r w:rsidRPr="005551FE">
        <w:rPr>
          <w:rFonts w:eastAsia="Verdana"/>
          <w:color w:val="16191F"/>
        </w:rPr>
        <w:t xml:space="preserve">The URL of the Amazon Simple Storage Service (Amazon S3) bucket where </w:t>
      </w:r>
      <w:r w:rsidR="00940E53">
        <w:rPr>
          <w:rFonts w:eastAsia="Verdana"/>
          <w:color w:val="16191F"/>
        </w:rPr>
        <w:t>we</w:t>
      </w:r>
      <w:r w:rsidRPr="005551FE">
        <w:rPr>
          <w:rFonts w:eastAsia="Verdana"/>
          <w:color w:val="16191F"/>
        </w:rPr>
        <w:t>'</w:t>
      </w:r>
      <w:r w:rsidR="00940E53">
        <w:rPr>
          <w:rFonts w:eastAsia="Verdana"/>
          <w:color w:val="16191F"/>
        </w:rPr>
        <w:t>ll be</w:t>
      </w:r>
      <w:r w:rsidRPr="005551FE">
        <w:rPr>
          <w:rFonts w:eastAsia="Verdana"/>
          <w:color w:val="16191F"/>
        </w:rPr>
        <w:t xml:space="preserve"> stor</w:t>
      </w:r>
      <w:r w:rsidR="00940E53">
        <w:rPr>
          <w:rFonts w:eastAsia="Verdana"/>
          <w:color w:val="16191F"/>
        </w:rPr>
        <w:t>ing</w:t>
      </w:r>
      <w:r w:rsidRPr="005551FE">
        <w:rPr>
          <w:rFonts w:eastAsia="Verdana"/>
          <w:color w:val="16191F"/>
        </w:rPr>
        <w:t xml:space="preserve"> the training data.</w:t>
      </w:r>
    </w:p>
    <w:p w14:paraId="2E6121DC" w14:textId="386902C9" w:rsidR="2FF87BB6" w:rsidRPr="005551FE" w:rsidRDefault="2FF87BB6">
      <w:pPr>
        <w:pStyle w:val="NormalWeb"/>
        <w:numPr>
          <w:ilvl w:val="1"/>
          <w:numId w:val="44"/>
        </w:numPr>
        <w:spacing w:before="0" w:beforeAutospacing="0" w:after="0" w:afterAutospacing="0"/>
        <w:rPr>
          <w:rFonts w:eastAsia="Verdana"/>
          <w:color w:val="16191F"/>
        </w:rPr>
      </w:pPr>
      <w:r w:rsidRPr="005551FE">
        <w:rPr>
          <w:rFonts w:eastAsia="Verdana"/>
          <w:color w:val="16191F"/>
        </w:rPr>
        <w:t xml:space="preserve">The compute resources that you want </w:t>
      </w:r>
      <w:proofErr w:type="spellStart"/>
      <w:r w:rsidRPr="005551FE">
        <w:rPr>
          <w:rFonts w:eastAsia="Verdana"/>
          <w:color w:val="16191F"/>
        </w:rPr>
        <w:t>SageMaker</w:t>
      </w:r>
      <w:proofErr w:type="spellEnd"/>
      <w:r w:rsidRPr="005551FE">
        <w:rPr>
          <w:rFonts w:eastAsia="Verdana"/>
          <w:color w:val="16191F"/>
        </w:rPr>
        <w:t xml:space="preserve"> to use for model training. Compute resources are machine learning (ML) compute instances that are managed by </w:t>
      </w:r>
      <w:proofErr w:type="spellStart"/>
      <w:r w:rsidRPr="005551FE">
        <w:rPr>
          <w:rFonts w:eastAsia="Verdana"/>
          <w:color w:val="16191F"/>
        </w:rPr>
        <w:t>SageMaker</w:t>
      </w:r>
      <w:proofErr w:type="spellEnd"/>
      <w:r w:rsidRPr="005551FE">
        <w:rPr>
          <w:rFonts w:eastAsia="Verdana"/>
          <w:color w:val="16191F"/>
        </w:rPr>
        <w:t>.</w:t>
      </w:r>
    </w:p>
    <w:p w14:paraId="7FBE50C2" w14:textId="7EEF736C" w:rsidR="2FF87BB6" w:rsidRPr="005551FE" w:rsidRDefault="2FF87BB6">
      <w:pPr>
        <w:pStyle w:val="NormalWeb"/>
        <w:numPr>
          <w:ilvl w:val="1"/>
          <w:numId w:val="44"/>
        </w:numPr>
        <w:spacing w:before="0" w:beforeAutospacing="0" w:after="0" w:afterAutospacing="0"/>
        <w:rPr>
          <w:rFonts w:eastAsia="Verdana"/>
          <w:color w:val="16191F"/>
        </w:rPr>
      </w:pPr>
      <w:r w:rsidRPr="005551FE">
        <w:rPr>
          <w:rFonts w:eastAsia="Verdana"/>
          <w:color w:val="16191F"/>
        </w:rPr>
        <w:t>The URL of the S3 bucket where you want to store the output of the job.</w:t>
      </w:r>
    </w:p>
    <w:p w14:paraId="59CB5DE3" w14:textId="19E43D88" w:rsidR="2FF87BB6" w:rsidRPr="005551FE" w:rsidRDefault="2FF87BB6">
      <w:pPr>
        <w:pStyle w:val="NormalWeb"/>
        <w:numPr>
          <w:ilvl w:val="1"/>
          <w:numId w:val="44"/>
        </w:numPr>
        <w:spacing w:before="0" w:beforeAutospacing="0" w:after="360" w:afterAutospacing="0"/>
        <w:rPr>
          <w:rFonts w:eastAsia="Lato"/>
          <w:color w:val="16191F"/>
        </w:rPr>
      </w:pPr>
      <w:r w:rsidRPr="005551FE">
        <w:rPr>
          <w:rFonts w:eastAsia="Lato"/>
          <w:color w:val="16191F"/>
        </w:rPr>
        <w:t>The Amazon Elastic Container Registry path where the training code is stored.</w:t>
      </w:r>
    </w:p>
    <w:p w14:paraId="0D43AB52" w14:textId="6E9D0DCE" w:rsidR="2FF87BB6" w:rsidRPr="005551FE" w:rsidRDefault="2FF87BB6">
      <w:pPr>
        <w:pStyle w:val="NormalWeb"/>
        <w:numPr>
          <w:ilvl w:val="0"/>
          <w:numId w:val="44"/>
        </w:numPr>
        <w:spacing w:before="0" w:beforeAutospacing="0" w:after="360" w:afterAutospacing="0"/>
        <w:rPr>
          <w:rFonts w:eastAsia="Segoe UI"/>
          <w:color w:val="16191F"/>
        </w:rPr>
      </w:pPr>
      <w:r w:rsidRPr="005551FE">
        <w:rPr>
          <w:rFonts w:eastAsia="Segoe UI"/>
          <w:b/>
          <w:bCs/>
          <w:color w:val="16191F"/>
        </w:rPr>
        <w:t>Submit custom code to train with deep learning frameworks</w:t>
      </w:r>
      <w:r w:rsidR="00940E53">
        <w:rPr>
          <w:rFonts w:eastAsia="Segoe UI"/>
          <w:color w:val="16191F"/>
        </w:rPr>
        <w:t>: we have option to</w:t>
      </w:r>
      <w:r w:rsidRPr="005551FE">
        <w:rPr>
          <w:rFonts w:eastAsia="Segoe UI"/>
          <w:color w:val="16191F"/>
        </w:rPr>
        <w:t xml:space="preserve"> submit custom Python code that uses TensorFlow, </w:t>
      </w:r>
      <w:proofErr w:type="spellStart"/>
      <w:r w:rsidRPr="005551FE">
        <w:rPr>
          <w:rFonts w:eastAsia="Segoe UI"/>
          <w:color w:val="16191F"/>
        </w:rPr>
        <w:t>PyTorch</w:t>
      </w:r>
      <w:proofErr w:type="spellEnd"/>
      <w:r w:rsidRPr="005551FE">
        <w:rPr>
          <w:rFonts w:eastAsia="Segoe UI"/>
          <w:color w:val="16191F"/>
        </w:rPr>
        <w:t xml:space="preserve">, or Apache </w:t>
      </w:r>
      <w:proofErr w:type="spellStart"/>
      <w:r w:rsidRPr="005551FE">
        <w:rPr>
          <w:rFonts w:eastAsia="Segoe UI"/>
          <w:color w:val="16191F"/>
        </w:rPr>
        <w:t>MXNet</w:t>
      </w:r>
      <w:proofErr w:type="spellEnd"/>
      <w:r w:rsidRPr="005551FE">
        <w:rPr>
          <w:rFonts w:eastAsia="Segoe UI"/>
          <w:color w:val="16191F"/>
        </w:rPr>
        <w:t xml:space="preserve"> for model training.</w:t>
      </w:r>
    </w:p>
    <w:p w14:paraId="0C6FEA24" w14:textId="77777777" w:rsidR="00940E53" w:rsidRDefault="2FF87BB6">
      <w:pPr>
        <w:pStyle w:val="NormalWeb"/>
        <w:numPr>
          <w:ilvl w:val="0"/>
          <w:numId w:val="44"/>
        </w:numPr>
        <w:spacing w:before="0" w:beforeAutospacing="0" w:after="360" w:afterAutospacing="0"/>
        <w:rPr>
          <w:rFonts w:eastAsia="Segoe UI"/>
          <w:color w:val="16191F"/>
        </w:rPr>
      </w:pPr>
      <w:r w:rsidRPr="005551FE">
        <w:rPr>
          <w:rFonts w:eastAsia="Segoe UI"/>
          <w:color w:val="16191F"/>
        </w:rPr>
        <w:t xml:space="preserve"> After you create the training job, </w:t>
      </w:r>
      <w:proofErr w:type="spellStart"/>
      <w:r w:rsidRPr="005551FE">
        <w:rPr>
          <w:rFonts w:eastAsia="Segoe UI"/>
          <w:color w:val="16191F"/>
        </w:rPr>
        <w:t>SageMaker</w:t>
      </w:r>
      <w:proofErr w:type="spellEnd"/>
      <w:r w:rsidRPr="005551FE">
        <w:rPr>
          <w:rFonts w:eastAsia="Segoe UI"/>
          <w:color w:val="16191F"/>
        </w:rPr>
        <w:t xml:space="preserve"> launches the ML compute instances and uses the training code and the training dataset to train the model. It saves the resulting model artifacts and other output in the S3 bucket you specified for that purpose.</w:t>
      </w:r>
    </w:p>
    <w:p w14:paraId="343A8727" w14:textId="700860A1" w:rsidR="2FF87BB6" w:rsidRPr="00940E53" w:rsidRDefault="2FF87BB6">
      <w:pPr>
        <w:pStyle w:val="NormalWeb"/>
        <w:numPr>
          <w:ilvl w:val="0"/>
          <w:numId w:val="44"/>
        </w:numPr>
        <w:spacing w:before="0" w:beforeAutospacing="0" w:after="360" w:afterAutospacing="0"/>
        <w:rPr>
          <w:rFonts w:eastAsia="Segoe UI"/>
          <w:color w:val="16191F"/>
        </w:rPr>
      </w:pPr>
      <w:r w:rsidRPr="00940E53">
        <w:rPr>
          <w:rFonts w:eastAsia="Segoe UI"/>
          <w:color w:val="16191F"/>
        </w:rPr>
        <w:t xml:space="preserve">After training completes, </w:t>
      </w:r>
      <w:proofErr w:type="spellStart"/>
      <w:r w:rsidRPr="00940E53">
        <w:rPr>
          <w:rFonts w:eastAsia="Segoe UI"/>
          <w:color w:val="16191F"/>
        </w:rPr>
        <w:t>SageMaker</w:t>
      </w:r>
      <w:proofErr w:type="spellEnd"/>
      <w:r w:rsidRPr="00940E53">
        <w:rPr>
          <w:rFonts w:eastAsia="Segoe UI"/>
          <w:color w:val="16191F"/>
        </w:rPr>
        <w:t xml:space="preserve"> saves the resulting model artifacts to an Amazon S3 location that you specify.</w:t>
      </w:r>
    </w:p>
    <w:p w14:paraId="299824B1" w14:textId="469A07E5" w:rsidR="2FF87BB6" w:rsidRPr="005551FE" w:rsidRDefault="0030671D" w:rsidP="0028552B">
      <w:pPr>
        <w:spacing w:after="160"/>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eastAsia="Lato" w:hAnsi="Times New Roman" w:cs="Times New Roman"/>
          <w:b/>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(IV)   </w:t>
      </w:r>
      <w:r w:rsidR="2FF87BB6"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Register </w:t>
      </w:r>
      <w:r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sidR="2FF87BB6"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 </w:t>
      </w:r>
      <w:r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w:t>
      </w:r>
      <w:r w:rsidR="2FF87BB6"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odel:</w:t>
      </w:r>
    </w:p>
    <w:p w14:paraId="49364B24" w14:textId="62B1EA16" w:rsidR="2FF87BB6" w:rsidRPr="005551FE" w:rsidRDefault="2FF87BB6">
      <w:pPr>
        <w:pStyle w:val="NormalWeb"/>
        <w:numPr>
          <w:ilvl w:val="0"/>
          <w:numId w:val="37"/>
        </w:numPr>
        <w:spacing w:before="0" w:beforeAutospacing="0" w:after="240" w:afterAutospacing="0"/>
        <w:rPr>
          <w:rFonts w:eastAsia="Verdana"/>
          <w:color w:val="16191F"/>
        </w:rPr>
      </w:pPr>
      <w:r w:rsidRPr="005551FE">
        <w:rPr>
          <w:rFonts w:eastAsia="Verdana"/>
          <w:color w:val="16191F"/>
        </w:rPr>
        <w:t xml:space="preserve">You can register an Amazon </w:t>
      </w:r>
      <w:proofErr w:type="spellStart"/>
      <w:r w:rsidRPr="005551FE">
        <w:rPr>
          <w:rFonts w:eastAsia="Verdana"/>
          <w:color w:val="16191F"/>
        </w:rPr>
        <w:t>SageMaker</w:t>
      </w:r>
      <w:proofErr w:type="spellEnd"/>
      <w:r w:rsidRPr="005551FE">
        <w:rPr>
          <w:rFonts w:eastAsia="Verdana"/>
          <w:color w:val="16191F"/>
        </w:rPr>
        <w:t xml:space="preserve"> model by creating a model version that specifies the model group to which it belongs. A model version must include both the model artifacts (the trained weights of a model) and the inference code for the model.</w:t>
      </w:r>
    </w:p>
    <w:p w14:paraId="18650644" w14:textId="2A51464E" w:rsidR="2FF87BB6" w:rsidRPr="005551FE" w:rsidRDefault="2FF87BB6">
      <w:pPr>
        <w:pStyle w:val="NormalWeb"/>
        <w:numPr>
          <w:ilvl w:val="0"/>
          <w:numId w:val="37"/>
        </w:numPr>
        <w:spacing w:before="240" w:beforeAutospacing="0" w:after="240" w:afterAutospacing="0"/>
        <w:rPr>
          <w:rFonts w:eastAsia="Segoe UI"/>
          <w:color w:val="16191F"/>
        </w:rPr>
      </w:pPr>
      <w:r w:rsidRPr="005551FE">
        <w:rPr>
          <w:rFonts w:eastAsia="Segoe UI"/>
          <w:color w:val="16191F"/>
        </w:rPr>
        <w:t xml:space="preserve">To create a Model Version in Amazon </w:t>
      </w:r>
      <w:proofErr w:type="spellStart"/>
      <w:r w:rsidRPr="005551FE">
        <w:rPr>
          <w:rFonts w:eastAsia="Segoe UI"/>
          <w:color w:val="16191F"/>
        </w:rPr>
        <w:t>SageMaker</w:t>
      </w:r>
      <w:proofErr w:type="spellEnd"/>
      <w:r w:rsidRPr="005551FE">
        <w:rPr>
          <w:rFonts w:eastAsia="Segoe UI"/>
          <w:color w:val="16191F"/>
        </w:rPr>
        <w:t xml:space="preserve"> Studio, complete the following steps.</w:t>
      </w:r>
    </w:p>
    <w:p w14:paraId="4455710D" w14:textId="23A20781" w:rsidR="2FF87BB6" w:rsidRPr="005551FE" w:rsidRDefault="2FF87BB6">
      <w:pPr>
        <w:pStyle w:val="NormalWeb"/>
        <w:numPr>
          <w:ilvl w:val="0"/>
          <w:numId w:val="37"/>
        </w:numPr>
        <w:spacing w:before="0" w:beforeAutospacing="0" w:after="0" w:afterAutospacing="0"/>
        <w:rPr>
          <w:rFonts w:eastAsia="Segoe UI"/>
          <w:color w:val="16191F"/>
        </w:rPr>
      </w:pPr>
      <w:r w:rsidRPr="005551FE">
        <w:rPr>
          <w:rFonts w:eastAsia="Segoe UI"/>
          <w:color w:val="16191F"/>
        </w:rPr>
        <w:t xml:space="preserve">Sign </w:t>
      </w:r>
      <w:proofErr w:type="gramStart"/>
      <w:r w:rsidRPr="005551FE">
        <w:rPr>
          <w:rFonts w:eastAsia="Segoe UI"/>
          <w:color w:val="16191F"/>
        </w:rPr>
        <w:t>in to</w:t>
      </w:r>
      <w:proofErr w:type="gramEnd"/>
      <w:r w:rsidRPr="005551FE">
        <w:rPr>
          <w:rFonts w:eastAsia="Segoe UI"/>
          <w:color w:val="16191F"/>
        </w:rPr>
        <w:t xml:space="preserve"> Amazon </w:t>
      </w:r>
      <w:proofErr w:type="spellStart"/>
      <w:r w:rsidRPr="005551FE">
        <w:rPr>
          <w:rFonts w:eastAsia="Segoe UI"/>
          <w:color w:val="16191F"/>
        </w:rPr>
        <w:t>SageMaker</w:t>
      </w:r>
      <w:proofErr w:type="spellEnd"/>
      <w:r w:rsidRPr="005551FE">
        <w:rPr>
          <w:rFonts w:eastAsia="Segoe UI"/>
          <w:color w:val="16191F"/>
        </w:rPr>
        <w:t xml:space="preserve"> Studio. For more information, see </w:t>
      </w:r>
      <w:hyperlink r:id="rId85">
        <w:r w:rsidRPr="005551FE">
          <w:rPr>
            <w:rStyle w:val="Hyperlink"/>
            <w:rFonts w:eastAsia="Segoe UI"/>
          </w:rPr>
          <w:t xml:space="preserve">Onboard to Amazon </w:t>
        </w:r>
        <w:proofErr w:type="spellStart"/>
        <w:r w:rsidRPr="005551FE">
          <w:rPr>
            <w:rStyle w:val="Hyperlink"/>
            <w:rFonts w:eastAsia="Segoe UI"/>
          </w:rPr>
          <w:t>SageMaker</w:t>
        </w:r>
        <w:proofErr w:type="spellEnd"/>
        <w:r w:rsidRPr="005551FE">
          <w:rPr>
            <w:rStyle w:val="Hyperlink"/>
            <w:rFonts w:eastAsia="Segoe UI"/>
          </w:rPr>
          <w:t xml:space="preserve"> Domain</w:t>
        </w:r>
      </w:hyperlink>
      <w:r w:rsidRPr="005551FE">
        <w:rPr>
          <w:rFonts w:eastAsia="Segoe UI"/>
          <w:color w:val="16191F"/>
        </w:rPr>
        <w:t>.</w:t>
      </w:r>
    </w:p>
    <w:p w14:paraId="79783190" w14:textId="21D7EC10" w:rsidR="2FF87BB6" w:rsidRPr="005551FE" w:rsidRDefault="2FF87BB6">
      <w:pPr>
        <w:pStyle w:val="NormalWeb"/>
        <w:numPr>
          <w:ilvl w:val="0"/>
          <w:numId w:val="38"/>
        </w:numPr>
        <w:spacing w:before="0" w:beforeAutospacing="0" w:after="0" w:afterAutospacing="0"/>
        <w:rPr>
          <w:rFonts w:eastAsia="Segoe UI"/>
          <w:color w:val="16191F"/>
        </w:rPr>
      </w:pPr>
      <w:r w:rsidRPr="005551FE">
        <w:rPr>
          <w:rFonts w:eastAsia="Segoe UI"/>
          <w:color w:val="16191F"/>
        </w:rPr>
        <w:t>In the left navigation pane, choose the </w:t>
      </w:r>
      <w:proofErr w:type="gramStart"/>
      <w:r w:rsidRPr="005551FE">
        <w:rPr>
          <w:rFonts w:eastAsia="Segoe UI"/>
          <w:b/>
          <w:bCs/>
          <w:color w:val="16191F"/>
        </w:rPr>
        <w:t>Home</w:t>
      </w:r>
      <w:proofErr w:type="gramEnd"/>
      <w:r w:rsidRPr="005551FE">
        <w:rPr>
          <w:rFonts w:eastAsia="Segoe UI"/>
          <w:color w:val="16191F"/>
        </w:rPr>
        <w:t> icon ( </w:t>
      </w:r>
      <w:r w:rsidRPr="005551FE">
        <w:rPr>
          <w:noProof/>
        </w:rPr>
        <w:drawing>
          <wp:inline distT="0" distB="0" distL="0" distR="0" wp14:anchorId="76355205" wp14:editId="733C78BD">
            <wp:extent cx="247650" cy="247650"/>
            <wp:effectExtent l="0" t="0" r="0" b="0"/>
            <wp:docPr id="1425299308" name="Picture 142529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47650" cy="247650"/>
                    </a:xfrm>
                    <a:prstGeom prst="rect">
                      <a:avLst/>
                    </a:prstGeom>
                  </pic:spPr>
                </pic:pic>
              </a:graphicData>
            </a:graphic>
          </wp:inline>
        </w:drawing>
      </w:r>
      <w:r w:rsidRPr="005551FE">
        <w:rPr>
          <w:rFonts w:eastAsia="Segoe UI"/>
          <w:color w:val="16191F"/>
        </w:rPr>
        <w:t> ).</w:t>
      </w:r>
    </w:p>
    <w:p w14:paraId="6C86EA21" w14:textId="4BD60286" w:rsidR="2FF87BB6" w:rsidRPr="005551FE" w:rsidRDefault="2FF87BB6">
      <w:pPr>
        <w:pStyle w:val="NormalWeb"/>
        <w:numPr>
          <w:ilvl w:val="0"/>
          <w:numId w:val="38"/>
        </w:numPr>
        <w:spacing w:before="0" w:beforeAutospacing="0" w:after="0" w:afterAutospacing="0"/>
        <w:rPr>
          <w:rFonts w:eastAsia="Segoe UI"/>
          <w:color w:val="16191F"/>
        </w:rPr>
      </w:pPr>
      <w:r w:rsidRPr="005551FE">
        <w:rPr>
          <w:rFonts w:eastAsia="Segoe UI"/>
          <w:color w:val="16191F"/>
        </w:rPr>
        <w:t>Choose </w:t>
      </w:r>
      <w:r w:rsidRPr="005551FE">
        <w:rPr>
          <w:rFonts w:eastAsia="Segoe UI"/>
          <w:b/>
          <w:bCs/>
          <w:color w:val="16191F"/>
        </w:rPr>
        <w:t>Models</w:t>
      </w:r>
      <w:r w:rsidRPr="005551FE">
        <w:rPr>
          <w:rFonts w:eastAsia="Segoe UI"/>
          <w:color w:val="16191F"/>
        </w:rPr>
        <w:t>, and then </w:t>
      </w:r>
      <w:r w:rsidRPr="005551FE">
        <w:rPr>
          <w:rFonts w:eastAsia="Segoe UI"/>
          <w:b/>
          <w:bCs/>
          <w:color w:val="16191F"/>
        </w:rPr>
        <w:t>Model registry</w:t>
      </w:r>
      <w:r w:rsidRPr="005551FE">
        <w:rPr>
          <w:rFonts w:eastAsia="Segoe UI"/>
          <w:color w:val="16191F"/>
        </w:rPr>
        <w:t>.</w:t>
      </w:r>
    </w:p>
    <w:p w14:paraId="426A7BA0" w14:textId="1EE20B08" w:rsidR="2FF87BB6" w:rsidRPr="005551FE" w:rsidRDefault="2FF87BB6">
      <w:pPr>
        <w:pStyle w:val="NormalWeb"/>
        <w:numPr>
          <w:ilvl w:val="0"/>
          <w:numId w:val="38"/>
        </w:numPr>
        <w:spacing w:before="0" w:beforeAutospacing="0" w:after="0" w:afterAutospacing="0"/>
        <w:rPr>
          <w:rFonts w:eastAsia="Segoe UI"/>
          <w:color w:val="16191F"/>
        </w:rPr>
      </w:pPr>
      <w:r w:rsidRPr="005551FE">
        <w:rPr>
          <w:rFonts w:eastAsia="Segoe UI"/>
          <w:color w:val="16191F"/>
        </w:rPr>
        <w:t>Open the </w:t>
      </w:r>
      <w:r w:rsidRPr="005551FE">
        <w:rPr>
          <w:rFonts w:eastAsia="Segoe UI"/>
          <w:b/>
          <w:bCs/>
          <w:color w:val="16191F"/>
        </w:rPr>
        <w:t>Register Version</w:t>
      </w:r>
      <w:r w:rsidRPr="005551FE">
        <w:rPr>
          <w:rFonts w:eastAsia="Segoe UI"/>
          <w:color w:val="16191F"/>
        </w:rPr>
        <w:t> form. You can do this in one of two ways:</w:t>
      </w:r>
    </w:p>
    <w:p w14:paraId="31325DE9" w14:textId="7E3E0E44" w:rsidR="2FF87BB6" w:rsidRPr="005551FE" w:rsidRDefault="2FF87BB6">
      <w:pPr>
        <w:pStyle w:val="NormalWeb"/>
        <w:numPr>
          <w:ilvl w:val="0"/>
          <w:numId w:val="38"/>
        </w:numPr>
        <w:spacing w:before="0" w:beforeAutospacing="0" w:after="0" w:afterAutospacing="0"/>
        <w:rPr>
          <w:rFonts w:eastAsia="Verdana"/>
          <w:color w:val="16191F"/>
        </w:rPr>
      </w:pPr>
      <w:r w:rsidRPr="005551FE">
        <w:rPr>
          <w:rFonts w:eastAsia="Verdana"/>
          <w:color w:val="16191F"/>
        </w:rPr>
        <w:t>Choose </w:t>
      </w:r>
      <w:r w:rsidRPr="005551FE">
        <w:rPr>
          <w:rFonts w:eastAsia="Verdana"/>
          <w:b/>
          <w:bCs/>
          <w:color w:val="16191F"/>
        </w:rPr>
        <w:t>Actions</w:t>
      </w:r>
      <w:r w:rsidRPr="005551FE">
        <w:rPr>
          <w:rFonts w:eastAsia="Verdana"/>
          <w:color w:val="16191F"/>
        </w:rPr>
        <w:t>, and then choose </w:t>
      </w:r>
      <w:r w:rsidRPr="005551FE">
        <w:rPr>
          <w:rFonts w:eastAsia="Verdana"/>
          <w:b/>
          <w:bCs/>
          <w:color w:val="16191F"/>
        </w:rPr>
        <w:t>Create model version</w:t>
      </w:r>
      <w:r w:rsidRPr="005551FE">
        <w:rPr>
          <w:rFonts w:eastAsia="Verdana"/>
          <w:color w:val="16191F"/>
        </w:rPr>
        <w:t>.</w:t>
      </w:r>
    </w:p>
    <w:p w14:paraId="027FBEB6" w14:textId="5AAD8447" w:rsidR="2FF87BB6" w:rsidRPr="005551FE" w:rsidRDefault="2FF87BB6">
      <w:pPr>
        <w:pStyle w:val="NormalWeb"/>
        <w:numPr>
          <w:ilvl w:val="0"/>
          <w:numId w:val="38"/>
        </w:numPr>
        <w:spacing w:before="0" w:beforeAutospacing="0" w:after="0" w:afterAutospacing="0"/>
        <w:rPr>
          <w:rFonts w:eastAsia="Verdana"/>
          <w:color w:val="16191F"/>
        </w:rPr>
      </w:pPr>
      <w:r w:rsidRPr="005551FE">
        <w:rPr>
          <w:rFonts w:eastAsia="Verdana"/>
          <w:color w:val="16191F"/>
        </w:rPr>
        <w:t>Select the name of the model group for which you want to create a model version, then choose </w:t>
      </w:r>
      <w:r w:rsidRPr="005551FE">
        <w:rPr>
          <w:rFonts w:eastAsia="Verdana"/>
          <w:b/>
          <w:bCs/>
          <w:color w:val="16191F"/>
        </w:rPr>
        <w:t>Create model version</w:t>
      </w:r>
      <w:r w:rsidRPr="005551FE">
        <w:rPr>
          <w:rFonts w:eastAsia="Verdana"/>
          <w:color w:val="16191F"/>
        </w:rPr>
        <w:t>.</w:t>
      </w:r>
    </w:p>
    <w:p w14:paraId="5F304CCB" w14:textId="66EC1104" w:rsidR="2FF87BB6" w:rsidRPr="005551FE" w:rsidRDefault="2FF87BB6">
      <w:pPr>
        <w:pStyle w:val="NormalWeb"/>
        <w:numPr>
          <w:ilvl w:val="0"/>
          <w:numId w:val="38"/>
        </w:numPr>
        <w:spacing w:before="0" w:beforeAutospacing="0" w:after="0" w:afterAutospacing="0"/>
        <w:rPr>
          <w:rFonts w:eastAsia="Segoe UI"/>
          <w:color w:val="16191F"/>
        </w:rPr>
      </w:pPr>
      <w:r w:rsidRPr="005551FE">
        <w:rPr>
          <w:rFonts w:eastAsia="Segoe UI"/>
          <w:color w:val="16191F"/>
        </w:rPr>
        <w:t>In the </w:t>
      </w:r>
      <w:r w:rsidRPr="005551FE">
        <w:rPr>
          <w:rFonts w:eastAsia="Segoe UI"/>
          <w:b/>
          <w:bCs/>
          <w:color w:val="16191F"/>
        </w:rPr>
        <w:t>Register model version</w:t>
      </w:r>
      <w:r w:rsidRPr="005551FE">
        <w:rPr>
          <w:rFonts w:eastAsia="Segoe UI"/>
          <w:color w:val="16191F"/>
        </w:rPr>
        <w:t> form, enter the following information:</w:t>
      </w:r>
    </w:p>
    <w:p w14:paraId="339D32A9" w14:textId="215EFEAF" w:rsidR="2FF87BB6" w:rsidRPr="005551FE" w:rsidRDefault="2FF87BB6">
      <w:pPr>
        <w:pStyle w:val="NormalWeb"/>
        <w:numPr>
          <w:ilvl w:val="0"/>
          <w:numId w:val="38"/>
        </w:numPr>
        <w:spacing w:before="0" w:beforeAutospacing="0" w:after="0" w:afterAutospacing="0"/>
        <w:rPr>
          <w:rFonts w:eastAsia="Verdana"/>
          <w:color w:val="16191F"/>
        </w:rPr>
      </w:pPr>
      <w:r w:rsidRPr="005551FE">
        <w:rPr>
          <w:rFonts w:eastAsia="Verdana"/>
          <w:color w:val="16191F"/>
        </w:rPr>
        <w:t>In the </w:t>
      </w:r>
      <w:r w:rsidRPr="005551FE">
        <w:rPr>
          <w:rFonts w:eastAsia="Verdana"/>
          <w:b/>
          <w:bCs/>
          <w:color w:val="16191F"/>
        </w:rPr>
        <w:t>Model package group name</w:t>
      </w:r>
      <w:r w:rsidRPr="005551FE">
        <w:rPr>
          <w:rFonts w:eastAsia="Verdana"/>
          <w:color w:val="16191F"/>
        </w:rPr>
        <w:t> dropdown, select the model group name.</w:t>
      </w:r>
    </w:p>
    <w:p w14:paraId="2C7EAFD3" w14:textId="78B6AA5C" w:rsidR="2FF87BB6" w:rsidRPr="005551FE" w:rsidRDefault="2FF87BB6">
      <w:pPr>
        <w:pStyle w:val="NormalWeb"/>
        <w:numPr>
          <w:ilvl w:val="0"/>
          <w:numId w:val="38"/>
        </w:numPr>
        <w:spacing w:before="0" w:beforeAutospacing="0" w:after="0" w:afterAutospacing="0"/>
        <w:rPr>
          <w:rFonts w:eastAsia="Verdana"/>
          <w:color w:val="16191F"/>
        </w:rPr>
      </w:pPr>
      <w:r w:rsidRPr="005551FE">
        <w:rPr>
          <w:rFonts w:eastAsia="Verdana"/>
          <w:color w:val="16191F"/>
        </w:rPr>
        <w:t>(Optional) Enter a description for your model version.</w:t>
      </w:r>
    </w:p>
    <w:p w14:paraId="5966671E" w14:textId="33E81E5D" w:rsidR="2FF87BB6" w:rsidRPr="005551FE" w:rsidRDefault="2FF87BB6">
      <w:pPr>
        <w:pStyle w:val="NormalWeb"/>
        <w:numPr>
          <w:ilvl w:val="0"/>
          <w:numId w:val="38"/>
        </w:numPr>
        <w:spacing w:before="0" w:beforeAutospacing="0" w:after="0" w:afterAutospacing="0"/>
        <w:rPr>
          <w:rFonts w:eastAsia="Verdana"/>
          <w:color w:val="16191F"/>
        </w:rPr>
      </w:pPr>
      <w:r w:rsidRPr="005551FE">
        <w:rPr>
          <w:rFonts w:eastAsia="Verdana"/>
          <w:color w:val="16191F"/>
        </w:rPr>
        <w:t>In the </w:t>
      </w:r>
      <w:r w:rsidRPr="005551FE">
        <w:rPr>
          <w:rFonts w:eastAsia="Verdana"/>
          <w:b/>
          <w:bCs/>
          <w:color w:val="16191F"/>
        </w:rPr>
        <w:t>Model Approval Status</w:t>
      </w:r>
      <w:r w:rsidRPr="005551FE">
        <w:rPr>
          <w:rFonts w:eastAsia="Verdana"/>
          <w:color w:val="16191F"/>
        </w:rPr>
        <w:t> dropdown, select the version approval status.</w:t>
      </w:r>
    </w:p>
    <w:p w14:paraId="2714F1FB" w14:textId="7BE75142" w:rsidR="2FF87BB6" w:rsidRPr="005551FE" w:rsidRDefault="2FF87BB6">
      <w:pPr>
        <w:pStyle w:val="NormalWeb"/>
        <w:numPr>
          <w:ilvl w:val="0"/>
          <w:numId w:val="38"/>
        </w:numPr>
        <w:spacing w:before="0" w:beforeAutospacing="0" w:after="0" w:afterAutospacing="0"/>
        <w:rPr>
          <w:rFonts w:eastAsia="Verdana"/>
          <w:color w:val="16191F"/>
        </w:rPr>
      </w:pPr>
      <w:r w:rsidRPr="005551FE">
        <w:rPr>
          <w:rFonts w:eastAsia="Verdana"/>
          <w:color w:val="16191F"/>
        </w:rPr>
        <w:t>Enter your inference image location.</w:t>
      </w:r>
    </w:p>
    <w:p w14:paraId="6700B336" w14:textId="74383A61" w:rsidR="2FF87BB6" w:rsidRPr="005551FE" w:rsidRDefault="2FF87BB6">
      <w:pPr>
        <w:pStyle w:val="NormalWeb"/>
        <w:numPr>
          <w:ilvl w:val="0"/>
          <w:numId w:val="39"/>
        </w:numPr>
        <w:spacing w:before="0" w:beforeAutospacing="0" w:after="0" w:afterAutospacing="0"/>
        <w:rPr>
          <w:rFonts w:eastAsia="Verdana"/>
          <w:color w:val="16191F"/>
        </w:rPr>
      </w:pPr>
      <w:r w:rsidRPr="005551FE">
        <w:rPr>
          <w:rFonts w:eastAsia="Verdana"/>
          <w:color w:val="16191F"/>
        </w:rPr>
        <w:t xml:space="preserve">Enter your model data </w:t>
      </w:r>
      <w:proofErr w:type="gramStart"/>
      <w:r w:rsidRPr="005551FE">
        <w:rPr>
          <w:rFonts w:eastAsia="Verdana"/>
          <w:color w:val="16191F"/>
        </w:rPr>
        <w:t>artifacts</w:t>
      </w:r>
      <w:proofErr w:type="gramEnd"/>
      <w:r w:rsidRPr="005551FE">
        <w:rPr>
          <w:rFonts w:eastAsia="Verdana"/>
          <w:color w:val="16191F"/>
        </w:rPr>
        <w:t xml:space="preserve"> location.</w:t>
      </w:r>
    </w:p>
    <w:p w14:paraId="48EFF1D3" w14:textId="0BA4906C" w:rsidR="2FF87BB6" w:rsidRPr="005551FE" w:rsidRDefault="2FF87BB6">
      <w:pPr>
        <w:pStyle w:val="NormalWeb"/>
        <w:numPr>
          <w:ilvl w:val="0"/>
          <w:numId w:val="39"/>
        </w:numPr>
        <w:spacing w:before="0" w:beforeAutospacing="0" w:after="0" w:afterAutospacing="0"/>
        <w:rPr>
          <w:rFonts w:eastAsia="Verdana"/>
          <w:color w:val="16191F"/>
        </w:rPr>
      </w:pPr>
      <w:r w:rsidRPr="005551FE">
        <w:rPr>
          <w:rFonts w:eastAsia="Verdana"/>
          <w:color w:val="16191F"/>
        </w:rPr>
        <w:t>(Optional) Provide details to aid endpoint recommendations.</w:t>
      </w:r>
    </w:p>
    <w:p w14:paraId="15FEAD43" w14:textId="2FD0FC38" w:rsidR="2FF87BB6" w:rsidRPr="005551FE" w:rsidRDefault="2FF87BB6">
      <w:pPr>
        <w:pStyle w:val="NormalWeb"/>
        <w:numPr>
          <w:ilvl w:val="0"/>
          <w:numId w:val="39"/>
        </w:numPr>
        <w:spacing w:before="0" w:beforeAutospacing="0" w:after="0" w:afterAutospacing="0"/>
        <w:rPr>
          <w:rFonts w:eastAsia="Verdana"/>
          <w:color w:val="16191F"/>
        </w:rPr>
      </w:pPr>
      <w:r w:rsidRPr="005551FE">
        <w:rPr>
          <w:rFonts w:eastAsia="Verdana"/>
          <w:color w:val="16191F"/>
        </w:rPr>
        <w:t>(Optional) Enter information about images preferred for transform and real-time inference jobs, and supported input and output MIME types.</w:t>
      </w:r>
    </w:p>
    <w:p w14:paraId="780F22E5" w14:textId="14FD7718" w:rsidR="2FF87BB6" w:rsidRPr="005551FE" w:rsidRDefault="2FF87BB6">
      <w:pPr>
        <w:pStyle w:val="NormalWeb"/>
        <w:numPr>
          <w:ilvl w:val="0"/>
          <w:numId w:val="39"/>
        </w:numPr>
        <w:spacing w:before="0" w:beforeAutospacing="0" w:after="0" w:afterAutospacing="0"/>
        <w:rPr>
          <w:rFonts w:eastAsia="Segoe UI"/>
          <w:color w:val="16191F"/>
        </w:rPr>
      </w:pPr>
      <w:r w:rsidRPr="005551FE">
        <w:rPr>
          <w:rFonts w:eastAsia="Segoe UI"/>
          <w:color w:val="16191F"/>
        </w:rPr>
        <w:t>Choose </w:t>
      </w:r>
      <w:r w:rsidRPr="005551FE">
        <w:rPr>
          <w:rFonts w:eastAsia="Segoe UI"/>
          <w:b/>
          <w:bCs/>
          <w:color w:val="16191F"/>
        </w:rPr>
        <w:t>Register model version</w:t>
      </w:r>
      <w:r w:rsidRPr="005551FE">
        <w:rPr>
          <w:rFonts w:eastAsia="Segoe UI"/>
          <w:color w:val="16191F"/>
        </w:rPr>
        <w:t>.</w:t>
      </w:r>
    </w:p>
    <w:p w14:paraId="6DB9CD99" w14:textId="3BF9A9C6" w:rsidR="2FF87BB6" w:rsidRPr="005551FE" w:rsidRDefault="2FF87BB6" w:rsidP="005551FE">
      <w:pPr>
        <w:pStyle w:val="Heading2"/>
        <w:spacing w:before="240" w:after="180"/>
        <w:rPr>
          <w:rFonts w:ascii="Times New Roman" w:eastAsia="Segoe UI" w:hAnsi="Times New Roman" w:cs="Times New Roman"/>
          <w:color w:val="16191F"/>
          <w:sz w:val="28"/>
          <w:szCs w:val="28"/>
        </w:rPr>
      </w:pPr>
      <w:r w:rsidRPr="005551FE">
        <w:rPr>
          <w:rFonts w:ascii="Times New Roman" w:eastAsia="Segoe UI" w:hAnsi="Times New Roman" w:cs="Times New Roman"/>
          <w:color w:val="16191F"/>
          <w:sz w:val="28"/>
          <w:szCs w:val="28"/>
        </w:rPr>
        <w:t>Deploy a Model from the Registry (</w:t>
      </w:r>
      <w:proofErr w:type="spellStart"/>
      <w:r w:rsidRPr="005551FE">
        <w:rPr>
          <w:rFonts w:ascii="Times New Roman" w:eastAsia="Segoe UI" w:hAnsi="Times New Roman" w:cs="Times New Roman"/>
          <w:color w:val="16191F"/>
          <w:sz w:val="28"/>
          <w:szCs w:val="28"/>
        </w:rPr>
        <w:t>SageMaker</w:t>
      </w:r>
      <w:proofErr w:type="spellEnd"/>
      <w:r w:rsidRPr="005551FE">
        <w:rPr>
          <w:rFonts w:ascii="Times New Roman" w:eastAsia="Segoe UI" w:hAnsi="Times New Roman" w:cs="Times New Roman"/>
          <w:color w:val="16191F"/>
          <w:sz w:val="28"/>
          <w:szCs w:val="28"/>
        </w:rPr>
        <w:t xml:space="preserve"> SDK)</w:t>
      </w:r>
    </w:p>
    <w:p w14:paraId="23D640D1" w14:textId="2AD507CB" w:rsidR="2FF87BB6" w:rsidRPr="005551FE" w:rsidRDefault="2FF87BB6">
      <w:pPr>
        <w:pStyle w:val="NormalWeb"/>
        <w:numPr>
          <w:ilvl w:val="0"/>
          <w:numId w:val="40"/>
        </w:numPr>
        <w:spacing w:before="240" w:beforeAutospacing="0" w:after="240" w:afterAutospacing="0"/>
        <w:rPr>
          <w:rFonts w:eastAsia="Segoe UI"/>
          <w:color w:val="16191F"/>
        </w:rPr>
      </w:pPr>
      <w:r w:rsidRPr="005551FE">
        <w:rPr>
          <w:rFonts w:eastAsia="Segoe UI"/>
          <w:color w:val="16191F"/>
        </w:rPr>
        <w:t>To deploy a model version using the </w:t>
      </w:r>
      <w:hyperlink r:id="rId87">
        <w:r w:rsidRPr="005551FE">
          <w:rPr>
            <w:rStyle w:val="Hyperlink"/>
            <w:rFonts w:eastAsia="Segoe UI"/>
          </w:rPr>
          <w:t xml:space="preserve">Amazon </w:t>
        </w:r>
        <w:proofErr w:type="spellStart"/>
        <w:r w:rsidRPr="005551FE">
          <w:rPr>
            <w:rStyle w:val="Hyperlink"/>
            <w:rFonts w:eastAsia="Segoe UI"/>
          </w:rPr>
          <w:t>SageMaker</w:t>
        </w:r>
        <w:proofErr w:type="spellEnd"/>
        <w:r w:rsidRPr="005551FE">
          <w:rPr>
            <w:rStyle w:val="Hyperlink"/>
            <w:rFonts w:eastAsia="Segoe UI"/>
          </w:rPr>
          <w:t xml:space="preserve"> Python SDK</w:t>
        </w:r>
      </w:hyperlink>
      <w:r w:rsidRPr="005551FE">
        <w:rPr>
          <w:rFonts w:eastAsia="Segoe UI"/>
          <w:color w:val="16191F"/>
        </w:rPr>
        <w:t> use the following code snippet:</w:t>
      </w:r>
      <w:r w:rsidRPr="005551FE">
        <w:rPr>
          <w:color w:val="000000" w:themeColor="text1"/>
        </w:rPr>
        <w:t xml:space="preserve"> </w:t>
      </w:r>
      <w:r w:rsidRPr="005551FE">
        <w:rPr>
          <w:noProof/>
        </w:rPr>
        <w:drawing>
          <wp:inline distT="0" distB="0" distL="0" distR="0" wp14:anchorId="7A5BF851" wp14:editId="3899C8CB">
            <wp:extent cx="5218545" cy="1365813"/>
            <wp:effectExtent l="0" t="0" r="1270" b="6350"/>
            <wp:docPr id="1819431840" name="Picture 18194318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70172" cy="1405497"/>
                    </a:xfrm>
                    <a:prstGeom prst="rect">
                      <a:avLst/>
                    </a:prstGeom>
                  </pic:spPr>
                </pic:pic>
              </a:graphicData>
            </a:graphic>
          </wp:inline>
        </w:drawing>
      </w:r>
    </w:p>
    <w:p w14:paraId="2DC49358" w14:textId="77777777" w:rsidR="0028552B" w:rsidRDefault="0028552B" w:rsidP="00940E53">
      <w:pPr>
        <w:spacing w:after="160"/>
        <w:jc w:val="center"/>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F2C81D" w14:textId="77777777" w:rsidR="0028552B" w:rsidRDefault="0028552B" w:rsidP="00940E53">
      <w:pPr>
        <w:spacing w:after="160"/>
        <w:jc w:val="center"/>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FAA389" w14:textId="77777777" w:rsidR="0028552B" w:rsidRDefault="0028552B" w:rsidP="00940E53">
      <w:pPr>
        <w:spacing w:after="160"/>
        <w:jc w:val="center"/>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563DB0" w14:textId="77777777" w:rsidR="0028552B" w:rsidRDefault="0028552B" w:rsidP="00940E53">
      <w:pPr>
        <w:spacing w:after="160"/>
        <w:jc w:val="center"/>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C85F6C" w14:textId="41607ADD" w:rsidR="2FF87BB6" w:rsidRDefault="0030671D" w:rsidP="007409D4">
      <w:pPr>
        <w:spacing w:after="160"/>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(V) </w:t>
      </w:r>
      <w:r w:rsidR="2FF87BB6" w:rsidRPr="005551FE">
        <w:rPr>
          <w:rFonts w:ascii="Times New Roman" w:eastAsia="Calibri"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Real time serving:</w:t>
      </w:r>
    </w:p>
    <w:p w14:paraId="50C6366A" w14:textId="17A9AC92" w:rsidR="00940E53" w:rsidRPr="00940E53" w:rsidRDefault="00C71BB7" w:rsidP="00940E53">
      <w:pPr>
        <w:pStyle w:val="Heading2"/>
        <w:spacing w:beforeAutospacing="1" w:afterAutospacing="1"/>
        <w:rPr>
          <w:rFonts w:ascii="Times New Roman" w:eastAsia="Times New Roman" w:hAnsi="Times New Roman" w:cs="Times New Roman"/>
          <w:b/>
          <w:bCs/>
          <w:color w:val="000000" w:themeColor="text1"/>
          <w:sz w:val="24"/>
          <w:szCs w:val="24"/>
        </w:rPr>
      </w:pPr>
      <w:r w:rsidRPr="005551FE">
        <w:rPr>
          <w:rFonts w:ascii="Times New Roman" w:hAnsi="Times New Roman" w:cs="Times New Roman"/>
          <w:noProof/>
        </w:rPr>
        <w:drawing>
          <wp:anchor distT="0" distB="0" distL="114300" distR="114300" simplePos="0" relativeHeight="251658263" behindDoc="0" locked="0" layoutInCell="1" allowOverlap="1" wp14:anchorId="30F102EF" wp14:editId="1FD51B86">
            <wp:simplePos x="0" y="0"/>
            <wp:positionH relativeFrom="column">
              <wp:posOffset>457200</wp:posOffset>
            </wp:positionH>
            <wp:positionV relativeFrom="paragraph">
              <wp:posOffset>433705</wp:posOffset>
            </wp:positionV>
            <wp:extent cx="5123815" cy="3286125"/>
            <wp:effectExtent l="0" t="0" r="0" b="3175"/>
            <wp:wrapThrough wrapText="bothSides">
              <wp:wrapPolygon edited="0">
                <wp:start x="0" y="0"/>
                <wp:lineTo x="0" y="21537"/>
                <wp:lineTo x="21522" y="21537"/>
                <wp:lineTo x="21522" y="0"/>
                <wp:lineTo x="0" y="0"/>
              </wp:wrapPolygon>
            </wp:wrapThrough>
            <wp:docPr id="1311878955" name="Picture 1311878955" descr="A diagram of a model de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23815" cy="3286125"/>
                    </a:xfrm>
                    <a:prstGeom prst="rect">
                      <a:avLst/>
                    </a:prstGeom>
                  </pic:spPr>
                </pic:pic>
              </a:graphicData>
            </a:graphic>
            <wp14:sizeRelH relativeFrom="page">
              <wp14:pctWidth>0</wp14:pctWidth>
            </wp14:sizeRelH>
            <wp14:sizeRelV relativeFrom="page">
              <wp14:pctHeight>0</wp14:pctHeight>
            </wp14:sizeRelV>
          </wp:anchor>
        </w:drawing>
      </w:r>
      <w:r w:rsidR="00940E53" w:rsidRPr="00940E53">
        <w:rPr>
          <w:rFonts w:ascii="Times New Roman" w:eastAsia="Times New Roman" w:hAnsi="Times New Roman" w:cs="Times New Roman"/>
          <w:b/>
          <w:bCs/>
          <w:color w:val="000000" w:themeColor="text1"/>
          <w:sz w:val="24"/>
          <w:szCs w:val="24"/>
        </w:rPr>
        <w:t xml:space="preserve">Step 1: Choosing model deployment </w:t>
      </w:r>
      <w:r w:rsidR="0028552B" w:rsidRPr="00940E53">
        <w:rPr>
          <w:rFonts w:ascii="Times New Roman" w:eastAsia="Times New Roman" w:hAnsi="Times New Roman" w:cs="Times New Roman"/>
          <w:b/>
          <w:bCs/>
          <w:color w:val="000000" w:themeColor="text1"/>
          <w:sz w:val="24"/>
          <w:szCs w:val="24"/>
        </w:rPr>
        <w:t>options.</w:t>
      </w:r>
    </w:p>
    <w:p w14:paraId="4D5389B1" w14:textId="5D56144E" w:rsidR="2FF87BB6" w:rsidRPr="005551FE" w:rsidRDefault="2FF87BB6" w:rsidP="005551FE">
      <w:pPr>
        <w:spacing w:after="160"/>
        <w:ind w:left="1080"/>
        <w:rPr>
          <w:rFonts w:ascii="Times New Roman" w:eastAsia="Calibri" w:hAnsi="Times New Roman" w:cs="Times New Roman"/>
          <w:color w:val="000000" w:themeColor="text1"/>
        </w:rPr>
      </w:pPr>
    </w:p>
    <w:p w14:paraId="2ED10E5B" w14:textId="4154875D" w:rsidR="2FF87BB6" w:rsidRPr="00940E53" w:rsidRDefault="2FF87BB6" w:rsidP="005551FE">
      <w:pPr>
        <w:pStyle w:val="Heading2"/>
        <w:spacing w:beforeAutospacing="1" w:afterAutospacing="1"/>
        <w:rPr>
          <w:rFonts w:ascii="Times New Roman" w:eastAsia="Helvetica Neue" w:hAnsi="Times New Roman" w:cs="Times New Roman"/>
          <w:b/>
          <w:bCs/>
          <w:color w:val="333333"/>
          <w:sz w:val="28"/>
          <w:szCs w:val="28"/>
        </w:rPr>
      </w:pPr>
      <w:r w:rsidRPr="005551FE">
        <w:rPr>
          <w:rFonts w:ascii="Times New Roman" w:eastAsia="Times New Roman" w:hAnsi="Times New Roman" w:cs="Times New Roman"/>
          <w:b/>
          <w:bCs/>
          <w:color w:val="000000" w:themeColor="text1"/>
          <w:sz w:val="24"/>
          <w:szCs w:val="24"/>
        </w:rPr>
        <w:t> </w:t>
      </w:r>
      <w:r w:rsidRPr="00940E53">
        <w:rPr>
          <w:rFonts w:ascii="Times New Roman" w:eastAsia="Helvetica Neue" w:hAnsi="Times New Roman" w:cs="Times New Roman"/>
          <w:b/>
          <w:bCs/>
          <w:color w:val="333333"/>
          <w:sz w:val="28"/>
          <w:szCs w:val="28"/>
        </w:rPr>
        <w:t xml:space="preserve">Step </w:t>
      </w:r>
      <w:r w:rsidR="00940E53" w:rsidRPr="00940E53">
        <w:rPr>
          <w:rFonts w:ascii="Times New Roman" w:eastAsia="Helvetica Neue" w:hAnsi="Times New Roman" w:cs="Times New Roman"/>
          <w:b/>
          <w:bCs/>
          <w:color w:val="333333"/>
          <w:sz w:val="28"/>
          <w:szCs w:val="28"/>
        </w:rPr>
        <w:t>2</w:t>
      </w:r>
      <w:r w:rsidRPr="00940E53">
        <w:rPr>
          <w:rFonts w:ascii="Times New Roman" w:eastAsia="Helvetica Neue" w:hAnsi="Times New Roman" w:cs="Times New Roman"/>
          <w:b/>
          <w:bCs/>
          <w:color w:val="333333"/>
          <w:sz w:val="28"/>
          <w:szCs w:val="28"/>
        </w:rPr>
        <w:t>: Creating an execution role for the REST API</w:t>
      </w:r>
    </w:p>
    <w:p w14:paraId="704738CB" w14:textId="54741F63" w:rsidR="2FF87BB6" w:rsidRPr="005551FE" w:rsidRDefault="2FF87BB6" w:rsidP="005551FE">
      <w:pPr>
        <w:spacing w:before="225" w:after="225"/>
        <w:rPr>
          <w:rFonts w:ascii="Times New Roman" w:eastAsia="Helvetica Neue" w:hAnsi="Times New Roman" w:cs="Times New Roman"/>
          <w:color w:val="333333"/>
        </w:rPr>
      </w:pPr>
      <w:r w:rsidRPr="005551FE">
        <w:rPr>
          <w:rFonts w:ascii="Times New Roman" w:eastAsia="Helvetica Neue" w:hAnsi="Times New Roman" w:cs="Times New Roman"/>
          <w:color w:val="333333"/>
        </w:rPr>
        <w:t xml:space="preserve">Before you build the REST API, </w:t>
      </w:r>
      <w:r w:rsidR="00AC0889">
        <w:rPr>
          <w:rFonts w:ascii="Times New Roman" w:eastAsia="Helvetica Neue" w:hAnsi="Times New Roman" w:cs="Times New Roman"/>
          <w:color w:val="333333"/>
        </w:rPr>
        <w:t>we</w:t>
      </w:r>
      <w:r w:rsidRPr="005551FE">
        <w:rPr>
          <w:rFonts w:ascii="Times New Roman" w:eastAsia="Helvetica Neue" w:hAnsi="Times New Roman" w:cs="Times New Roman"/>
          <w:color w:val="333333"/>
        </w:rPr>
        <w:t xml:space="preserve"> need to create an execution role that gives your API the necessary permission to invoke your Amazon </w:t>
      </w:r>
      <w:proofErr w:type="spellStart"/>
      <w:r w:rsidRPr="005551FE">
        <w:rPr>
          <w:rFonts w:ascii="Times New Roman" w:eastAsia="Helvetica Neue" w:hAnsi="Times New Roman" w:cs="Times New Roman"/>
          <w:color w:val="333333"/>
        </w:rPr>
        <w:t>SageMaker</w:t>
      </w:r>
      <w:proofErr w:type="spellEnd"/>
      <w:r w:rsidRPr="005551FE">
        <w:rPr>
          <w:rFonts w:ascii="Times New Roman" w:eastAsia="Helvetica Neue" w:hAnsi="Times New Roman" w:cs="Times New Roman"/>
          <w:color w:val="333333"/>
        </w:rPr>
        <w:t xml:space="preserve"> endpoint. Complete the following steps:</w:t>
      </w:r>
    </w:p>
    <w:p w14:paraId="644F332A" w14:textId="5505113B" w:rsidR="2FF87BB6" w:rsidRPr="005551FE" w:rsidRDefault="2FF87BB6" w:rsidP="005551FE">
      <w:pPr>
        <w:pStyle w:val="ListParagraph"/>
        <w:numPr>
          <w:ilvl w:val="0"/>
          <w:numId w:val="7"/>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On the IAM console, under Roles, choose Create Role.</w:t>
      </w:r>
    </w:p>
    <w:p w14:paraId="4DC42036" w14:textId="73333717" w:rsidR="2FF87BB6" w:rsidRPr="005551FE" w:rsidRDefault="2FF87BB6" w:rsidP="005551FE">
      <w:pPr>
        <w:pStyle w:val="ListParagraph"/>
        <w:numPr>
          <w:ilvl w:val="0"/>
          <w:numId w:val="7"/>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For Select type of trusted entity, select AWS Service.</w:t>
      </w:r>
    </w:p>
    <w:p w14:paraId="6DC19FDE" w14:textId="500E504C" w:rsidR="2FF87BB6" w:rsidRPr="005551FE" w:rsidRDefault="2FF87BB6" w:rsidP="005551FE">
      <w:pPr>
        <w:pStyle w:val="ListParagraph"/>
        <w:numPr>
          <w:ilvl w:val="0"/>
          <w:numId w:val="7"/>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the service API Gateway.</w:t>
      </w:r>
    </w:p>
    <w:p w14:paraId="11E9A096" w14:textId="39226185" w:rsidR="2FF87BB6" w:rsidRPr="005551FE" w:rsidRDefault="2FF87BB6" w:rsidP="005551FE">
      <w:pPr>
        <w:pStyle w:val="ListParagraph"/>
        <w:numPr>
          <w:ilvl w:val="0"/>
          <w:numId w:val="7"/>
        </w:numPr>
        <w:spacing w:beforeAutospacing="1"/>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Next until you reach the Review.</w:t>
      </w:r>
    </w:p>
    <w:p w14:paraId="637D1D92" w14:textId="0FCE83A1" w:rsidR="2FF87BB6" w:rsidRPr="005551FE" w:rsidRDefault="00AC0889" w:rsidP="005551FE">
      <w:pPr>
        <w:spacing w:before="225" w:after="225"/>
        <w:rPr>
          <w:rFonts w:ascii="Times New Roman" w:eastAsia="Helvetica Neue" w:hAnsi="Times New Roman" w:cs="Times New Roman"/>
          <w:color w:val="333333"/>
        </w:rPr>
      </w:pPr>
      <w:r>
        <w:rPr>
          <w:rFonts w:ascii="Times New Roman" w:eastAsia="Helvetica Neue" w:hAnsi="Times New Roman" w:cs="Times New Roman"/>
          <w:color w:val="333333"/>
        </w:rPr>
        <w:t>we</w:t>
      </w:r>
      <w:r w:rsidR="2FF87BB6" w:rsidRPr="005551FE">
        <w:rPr>
          <w:rFonts w:ascii="Times New Roman" w:eastAsia="Helvetica Neue" w:hAnsi="Times New Roman" w:cs="Times New Roman"/>
          <w:color w:val="333333"/>
        </w:rPr>
        <w:t xml:space="preserve"> can see that a policy has been included which allows API Gateway to push logs to CloudWatch.</w:t>
      </w:r>
    </w:p>
    <w:p w14:paraId="4CCEE2CB" w14:textId="0DE8E4AC" w:rsidR="2FF87BB6" w:rsidRPr="005551FE" w:rsidRDefault="2FF87BB6" w:rsidP="005551FE">
      <w:pPr>
        <w:pStyle w:val="ListParagraph"/>
        <w:numPr>
          <w:ilvl w:val="0"/>
          <w:numId w:val="6"/>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Give your role a name, for example, </w:t>
      </w:r>
      <w:proofErr w:type="spellStart"/>
      <w:r w:rsidRPr="005551FE">
        <w:rPr>
          <w:rFonts w:ascii="Times New Roman" w:eastAsia="Consolas" w:hAnsi="Times New Roman" w:cs="Times New Roman"/>
          <w:color w:val="C0392B"/>
        </w:rPr>
        <w:t>APIGatewayAccessToSageMaker</w:t>
      </w:r>
      <w:proofErr w:type="spellEnd"/>
      <w:r w:rsidRPr="005551FE">
        <w:rPr>
          <w:rFonts w:ascii="Times New Roman" w:eastAsia="Helvetica Neue" w:hAnsi="Times New Roman" w:cs="Times New Roman"/>
          <w:color w:val="333333"/>
        </w:rPr>
        <w:t>.</w:t>
      </w:r>
    </w:p>
    <w:p w14:paraId="2A1D5762" w14:textId="3F31C397" w:rsidR="2FF87BB6" w:rsidRPr="005551FE" w:rsidRDefault="2FF87BB6" w:rsidP="005551FE">
      <w:pPr>
        <w:pStyle w:val="ListParagraph"/>
        <w:numPr>
          <w:ilvl w:val="0"/>
          <w:numId w:val="6"/>
        </w:numPr>
        <w:spacing w:beforeAutospacing="1"/>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Create Role.</w:t>
      </w:r>
    </w:p>
    <w:p w14:paraId="4A698278" w14:textId="31F19A03" w:rsidR="2FF87BB6" w:rsidRPr="005551FE" w:rsidRDefault="00AC0889" w:rsidP="005551FE">
      <w:pPr>
        <w:spacing w:before="225" w:after="225"/>
        <w:rPr>
          <w:rFonts w:ascii="Times New Roman" w:eastAsia="Helvetica Neue" w:hAnsi="Times New Roman" w:cs="Times New Roman"/>
          <w:color w:val="333333"/>
        </w:rPr>
      </w:pPr>
      <w:r>
        <w:rPr>
          <w:rFonts w:ascii="Times New Roman" w:eastAsia="Helvetica Neue" w:hAnsi="Times New Roman" w:cs="Times New Roman"/>
          <w:color w:val="333333"/>
        </w:rPr>
        <w:t>we</w:t>
      </w:r>
      <w:r w:rsidR="2FF87BB6" w:rsidRPr="005551FE">
        <w:rPr>
          <w:rFonts w:ascii="Times New Roman" w:eastAsia="Helvetica Neue" w:hAnsi="Times New Roman" w:cs="Times New Roman"/>
          <w:color w:val="333333"/>
        </w:rPr>
        <w:t xml:space="preserve"> now need to add permissions so your role can invoke the Amazon </w:t>
      </w:r>
      <w:proofErr w:type="spellStart"/>
      <w:r w:rsidR="2FF87BB6" w:rsidRPr="005551FE">
        <w:rPr>
          <w:rFonts w:ascii="Times New Roman" w:eastAsia="Helvetica Neue" w:hAnsi="Times New Roman" w:cs="Times New Roman"/>
          <w:color w:val="333333"/>
        </w:rPr>
        <w:t>SageMaker</w:t>
      </w:r>
      <w:proofErr w:type="spellEnd"/>
      <w:r w:rsidR="2FF87BB6" w:rsidRPr="005551FE">
        <w:rPr>
          <w:rFonts w:ascii="Times New Roman" w:eastAsia="Helvetica Neue" w:hAnsi="Times New Roman" w:cs="Times New Roman"/>
          <w:color w:val="333333"/>
        </w:rPr>
        <w:t xml:space="preserve"> endpoint.</w:t>
      </w:r>
    </w:p>
    <w:p w14:paraId="53FBFE62" w14:textId="4B3B8B87" w:rsidR="2FF87BB6" w:rsidRPr="005551FE" w:rsidRDefault="2FF87BB6" w:rsidP="005551FE">
      <w:pPr>
        <w:pStyle w:val="ListParagraph"/>
        <w:numPr>
          <w:ilvl w:val="0"/>
          <w:numId w:val="5"/>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Use the role filter to find the role you just created.</w:t>
      </w:r>
    </w:p>
    <w:p w14:paraId="4B51C4C0" w14:textId="2BC1721C" w:rsidR="2FF87BB6" w:rsidRPr="005551FE" w:rsidRDefault="2FF87BB6" w:rsidP="005551FE">
      <w:pPr>
        <w:pStyle w:val="ListParagraph"/>
        <w:numPr>
          <w:ilvl w:val="0"/>
          <w:numId w:val="5"/>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the role you created to see the role summary screen.</w:t>
      </w:r>
    </w:p>
    <w:p w14:paraId="46F470F1" w14:textId="5C479E18" w:rsidR="2FF87BB6" w:rsidRPr="005551FE" w:rsidRDefault="2FF87BB6" w:rsidP="005551FE">
      <w:pPr>
        <w:pStyle w:val="ListParagraph"/>
        <w:numPr>
          <w:ilvl w:val="0"/>
          <w:numId w:val="5"/>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Add Inline Policy.</w:t>
      </w:r>
    </w:p>
    <w:p w14:paraId="410D1BF8" w14:textId="47065C2A" w:rsidR="2FF87BB6" w:rsidRPr="005551FE" w:rsidRDefault="2FF87BB6" w:rsidP="005551FE">
      <w:pPr>
        <w:pStyle w:val="ListParagraph"/>
        <w:numPr>
          <w:ilvl w:val="0"/>
          <w:numId w:val="5"/>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lastRenderedPageBreak/>
        <w:t>On the Create Policy screen, select the service </w:t>
      </w:r>
      <w:proofErr w:type="spellStart"/>
      <w:r w:rsidRPr="005551FE">
        <w:rPr>
          <w:rFonts w:ascii="Times New Roman" w:eastAsia="Helvetica Neue" w:hAnsi="Times New Roman" w:cs="Times New Roman"/>
          <w:color w:val="333333"/>
        </w:rPr>
        <w:t>SageMaker</w:t>
      </w:r>
      <w:proofErr w:type="spellEnd"/>
      <w:r w:rsidRPr="005551FE">
        <w:rPr>
          <w:rFonts w:ascii="Times New Roman" w:eastAsia="Helvetica Neue" w:hAnsi="Times New Roman" w:cs="Times New Roman"/>
          <w:color w:val="333333"/>
        </w:rPr>
        <w:t> and the action </w:t>
      </w:r>
      <w:proofErr w:type="spellStart"/>
      <w:r w:rsidRPr="005551FE">
        <w:rPr>
          <w:rFonts w:ascii="Times New Roman" w:eastAsia="Helvetica Neue" w:hAnsi="Times New Roman" w:cs="Times New Roman"/>
          <w:color w:val="333333"/>
        </w:rPr>
        <w:t>InvokeEndpoint</w:t>
      </w:r>
      <w:proofErr w:type="spellEnd"/>
      <w:r w:rsidRPr="005551FE">
        <w:rPr>
          <w:rFonts w:ascii="Times New Roman" w:eastAsia="Helvetica Neue" w:hAnsi="Times New Roman" w:cs="Times New Roman"/>
          <w:color w:val="333333"/>
        </w:rPr>
        <w:t>.</w:t>
      </w:r>
    </w:p>
    <w:p w14:paraId="10359C36" w14:textId="3542071C" w:rsidR="2FF87BB6" w:rsidRPr="005551FE" w:rsidRDefault="2FF87BB6" w:rsidP="005551FE">
      <w:pPr>
        <w:pStyle w:val="ListParagraph"/>
        <w:numPr>
          <w:ilvl w:val="0"/>
          <w:numId w:val="5"/>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 xml:space="preserve">For Resources, select Specific and enter the ARN for your Amazon </w:t>
      </w:r>
      <w:proofErr w:type="spellStart"/>
      <w:r w:rsidRPr="005551FE">
        <w:rPr>
          <w:rFonts w:ascii="Times New Roman" w:eastAsia="Helvetica Neue" w:hAnsi="Times New Roman" w:cs="Times New Roman"/>
          <w:color w:val="333333"/>
        </w:rPr>
        <w:t>SageMaker</w:t>
      </w:r>
      <w:proofErr w:type="spellEnd"/>
      <w:r w:rsidRPr="005551FE">
        <w:rPr>
          <w:rFonts w:ascii="Times New Roman" w:eastAsia="Helvetica Neue" w:hAnsi="Times New Roman" w:cs="Times New Roman"/>
          <w:color w:val="333333"/>
        </w:rPr>
        <w:t xml:space="preserve"> endpoint.</w:t>
      </w:r>
    </w:p>
    <w:p w14:paraId="5A1AED75" w14:textId="6BB2CB73" w:rsidR="2FF87BB6" w:rsidRPr="005551FE" w:rsidRDefault="2FF87BB6" w:rsidP="005551FE">
      <w:pPr>
        <w:pStyle w:val="ListParagraph"/>
        <w:numPr>
          <w:ilvl w:val="0"/>
          <w:numId w:val="5"/>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Review Policy.</w:t>
      </w:r>
    </w:p>
    <w:p w14:paraId="5E0F1030" w14:textId="6CAE2376" w:rsidR="2FF87BB6" w:rsidRPr="005551FE" w:rsidRDefault="2FF87BB6" w:rsidP="005551FE">
      <w:pPr>
        <w:pStyle w:val="ListParagraph"/>
        <w:numPr>
          <w:ilvl w:val="0"/>
          <w:numId w:val="5"/>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Give your policy a name, for example, </w:t>
      </w:r>
      <w:proofErr w:type="spellStart"/>
      <w:r w:rsidRPr="005551FE">
        <w:rPr>
          <w:rFonts w:ascii="Times New Roman" w:eastAsia="Consolas" w:hAnsi="Times New Roman" w:cs="Times New Roman"/>
          <w:color w:val="C0392B"/>
        </w:rPr>
        <w:t>SageMakerEndpointInvokeAccess</w:t>
      </w:r>
      <w:proofErr w:type="spellEnd"/>
      <w:r w:rsidRPr="005551FE">
        <w:rPr>
          <w:rFonts w:ascii="Times New Roman" w:eastAsia="Helvetica Neue" w:hAnsi="Times New Roman" w:cs="Times New Roman"/>
          <w:color w:val="333333"/>
        </w:rPr>
        <w:t>.</w:t>
      </w:r>
    </w:p>
    <w:p w14:paraId="749D407B" w14:textId="2531BEC3" w:rsidR="2FF87BB6" w:rsidRPr="005551FE" w:rsidRDefault="2FF87BB6" w:rsidP="005551FE">
      <w:pPr>
        <w:pStyle w:val="ListParagraph"/>
        <w:numPr>
          <w:ilvl w:val="0"/>
          <w:numId w:val="5"/>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Create Policy.</w:t>
      </w:r>
    </w:p>
    <w:p w14:paraId="33A615CD" w14:textId="372B40F1" w:rsidR="2FF87BB6" w:rsidRPr="005551FE" w:rsidRDefault="2FF87BB6" w:rsidP="005551FE">
      <w:pPr>
        <w:pStyle w:val="ListParagraph"/>
        <w:numPr>
          <w:ilvl w:val="0"/>
          <w:numId w:val="5"/>
        </w:numPr>
        <w:spacing w:beforeAutospacing="1"/>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On the role summary page, record the ARN for the role as you will need this later.</w:t>
      </w:r>
    </w:p>
    <w:p w14:paraId="22FB7656" w14:textId="68A5ABBB" w:rsidR="2FF87BB6" w:rsidRPr="005551FE" w:rsidRDefault="2FF87BB6" w:rsidP="005551FE">
      <w:pPr>
        <w:pStyle w:val="Heading2"/>
        <w:spacing w:beforeAutospacing="1" w:afterAutospacing="1"/>
        <w:rPr>
          <w:rFonts w:ascii="Times New Roman" w:eastAsia="Helvetica Neue" w:hAnsi="Times New Roman" w:cs="Times New Roman"/>
          <w:b/>
          <w:bCs/>
          <w:color w:val="333333"/>
          <w:sz w:val="28"/>
          <w:szCs w:val="28"/>
        </w:rPr>
      </w:pPr>
      <w:r w:rsidRPr="005551FE">
        <w:rPr>
          <w:rFonts w:ascii="Times New Roman" w:eastAsia="Helvetica Neue" w:hAnsi="Times New Roman" w:cs="Times New Roman"/>
          <w:b/>
          <w:bCs/>
          <w:color w:val="333333"/>
          <w:sz w:val="28"/>
          <w:szCs w:val="28"/>
        </w:rPr>
        <w:t xml:space="preserve">Step </w:t>
      </w:r>
      <w:r w:rsidR="00AC0889">
        <w:rPr>
          <w:rFonts w:ascii="Times New Roman" w:eastAsia="Helvetica Neue" w:hAnsi="Times New Roman" w:cs="Times New Roman"/>
          <w:b/>
          <w:bCs/>
          <w:color w:val="333333"/>
          <w:sz w:val="28"/>
          <w:szCs w:val="28"/>
        </w:rPr>
        <w:t>3</w:t>
      </w:r>
      <w:r w:rsidRPr="005551FE">
        <w:rPr>
          <w:rFonts w:ascii="Times New Roman" w:eastAsia="Helvetica Neue" w:hAnsi="Times New Roman" w:cs="Times New Roman"/>
          <w:b/>
          <w:bCs/>
          <w:color w:val="333333"/>
          <w:sz w:val="28"/>
          <w:szCs w:val="28"/>
        </w:rPr>
        <w:t xml:space="preserve">: Building an API Gateway </w:t>
      </w:r>
      <w:r w:rsidR="0028552B" w:rsidRPr="005551FE">
        <w:rPr>
          <w:rFonts w:ascii="Times New Roman" w:eastAsia="Helvetica Neue" w:hAnsi="Times New Roman" w:cs="Times New Roman"/>
          <w:b/>
          <w:bCs/>
          <w:color w:val="333333"/>
          <w:sz w:val="28"/>
          <w:szCs w:val="28"/>
        </w:rPr>
        <w:t>endpoint.</w:t>
      </w:r>
    </w:p>
    <w:p w14:paraId="2F10BA34" w14:textId="64C28E45" w:rsidR="2FF87BB6" w:rsidRPr="005551FE" w:rsidRDefault="2FF87BB6" w:rsidP="005551FE">
      <w:pPr>
        <w:pStyle w:val="NormalWeb"/>
        <w:spacing w:before="225" w:beforeAutospacing="0" w:after="225" w:afterAutospacing="0"/>
        <w:rPr>
          <w:rFonts w:eastAsia="Helvetica Neue"/>
          <w:color w:val="333333"/>
        </w:rPr>
      </w:pPr>
      <w:r w:rsidRPr="005551FE">
        <w:rPr>
          <w:rFonts w:eastAsia="Helvetica Neue"/>
          <w:color w:val="333333"/>
        </w:rPr>
        <w:t>In this section, you build your REST API.</w:t>
      </w:r>
    </w:p>
    <w:p w14:paraId="3DEC6E30" w14:textId="606ABD59" w:rsidR="2FF87BB6" w:rsidRPr="005551FE" w:rsidRDefault="2FF87BB6" w:rsidP="005551FE">
      <w:pPr>
        <w:pStyle w:val="Heading3"/>
        <w:rPr>
          <w:rFonts w:ascii="Times New Roman" w:eastAsia="Helvetica Neue" w:hAnsi="Times New Roman" w:cs="Times New Roman"/>
          <w:color w:val="333333"/>
        </w:rPr>
      </w:pPr>
      <w:r w:rsidRPr="005551FE">
        <w:rPr>
          <w:rFonts w:ascii="Times New Roman" w:eastAsia="Helvetica Neue" w:hAnsi="Times New Roman" w:cs="Times New Roman"/>
          <w:color w:val="333333"/>
        </w:rPr>
        <w:t>Creating an API</w:t>
      </w:r>
    </w:p>
    <w:p w14:paraId="5B06C3B6" w14:textId="1A88A55C" w:rsidR="2FF87BB6" w:rsidRPr="005551FE" w:rsidRDefault="2FF87BB6" w:rsidP="005551FE">
      <w:pPr>
        <w:pStyle w:val="NormalWeb"/>
        <w:spacing w:before="225" w:beforeAutospacing="0" w:after="225" w:afterAutospacing="0"/>
        <w:rPr>
          <w:rFonts w:eastAsia="Helvetica Neue"/>
          <w:color w:val="333333"/>
        </w:rPr>
      </w:pPr>
      <w:r w:rsidRPr="005551FE">
        <w:rPr>
          <w:rFonts w:eastAsia="Helvetica Neue"/>
          <w:color w:val="333333"/>
        </w:rPr>
        <w:t>Complete the following steps:</w:t>
      </w:r>
    </w:p>
    <w:p w14:paraId="5FD70CF3" w14:textId="7CEFEA42" w:rsidR="2FF87BB6" w:rsidRPr="005551FE" w:rsidRDefault="2FF87BB6" w:rsidP="005551FE">
      <w:pPr>
        <w:pStyle w:val="ListParagraph"/>
        <w:numPr>
          <w:ilvl w:val="0"/>
          <w:numId w:val="4"/>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On the API Gateway console, choose </w:t>
      </w:r>
      <w:r w:rsidRPr="005551FE">
        <w:rPr>
          <w:rStyle w:val="Strong"/>
          <w:rFonts w:ascii="Times New Roman" w:eastAsia="Helvetica Neue" w:hAnsi="Times New Roman" w:cs="Times New Roman"/>
          <w:b w:val="0"/>
          <w:bCs w:val="0"/>
          <w:color w:val="333333"/>
        </w:rPr>
        <w:t>Create API</w:t>
      </w:r>
      <w:r w:rsidRPr="005551FE">
        <w:rPr>
          <w:rFonts w:ascii="Times New Roman" w:eastAsia="Helvetica Neue" w:hAnsi="Times New Roman" w:cs="Times New Roman"/>
          <w:color w:val="333333"/>
        </w:rPr>
        <w:t>.</w:t>
      </w:r>
    </w:p>
    <w:p w14:paraId="1815E664" w14:textId="75933A83" w:rsidR="2FF87BB6" w:rsidRPr="005551FE" w:rsidRDefault="2FF87BB6" w:rsidP="005551FE">
      <w:pPr>
        <w:pStyle w:val="ListParagraph"/>
        <w:numPr>
          <w:ilvl w:val="0"/>
          <w:numId w:val="4"/>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w:t>
      </w:r>
      <w:r w:rsidRPr="005551FE">
        <w:rPr>
          <w:rStyle w:val="Strong"/>
          <w:rFonts w:ascii="Times New Roman" w:eastAsia="Helvetica Neue" w:hAnsi="Times New Roman" w:cs="Times New Roman"/>
          <w:b w:val="0"/>
          <w:bCs w:val="0"/>
          <w:color w:val="333333"/>
        </w:rPr>
        <w:t>REST</w:t>
      </w:r>
      <w:r w:rsidRPr="005551FE">
        <w:rPr>
          <w:rFonts w:ascii="Times New Roman" w:eastAsia="Helvetica Neue" w:hAnsi="Times New Roman" w:cs="Times New Roman"/>
          <w:color w:val="333333"/>
        </w:rPr>
        <w:t>.</w:t>
      </w:r>
    </w:p>
    <w:p w14:paraId="3EBCDCF8" w14:textId="4D0F1AF3" w:rsidR="2FF87BB6" w:rsidRPr="005551FE" w:rsidRDefault="2FF87BB6" w:rsidP="005551FE">
      <w:pPr>
        <w:pStyle w:val="ListParagraph"/>
        <w:numPr>
          <w:ilvl w:val="0"/>
          <w:numId w:val="4"/>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w:t>
      </w:r>
      <w:r w:rsidRPr="005551FE">
        <w:rPr>
          <w:rStyle w:val="Strong"/>
          <w:rFonts w:ascii="Times New Roman" w:eastAsia="Helvetica Neue" w:hAnsi="Times New Roman" w:cs="Times New Roman"/>
          <w:b w:val="0"/>
          <w:bCs w:val="0"/>
          <w:color w:val="333333"/>
        </w:rPr>
        <w:t>New API</w:t>
      </w:r>
      <w:r w:rsidRPr="005551FE">
        <w:rPr>
          <w:rFonts w:ascii="Times New Roman" w:eastAsia="Helvetica Neue" w:hAnsi="Times New Roman" w:cs="Times New Roman"/>
          <w:color w:val="333333"/>
        </w:rPr>
        <w:t>.</w:t>
      </w:r>
    </w:p>
    <w:p w14:paraId="64B4C6AE" w14:textId="472DAFFE" w:rsidR="2FF87BB6" w:rsidRPr="005551FE" w:rsidRDefault="2FF87BB6" w:rsidP="005551FE">
      <w:pPr>
        <w:pStyle w:val="ListParagraph"/>
        <w:numPr>
          <w:ilvl w:val="0"/>
          <w:numId w:val="4"/>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Give your API a name, for example, </w:t>
      </w:r>
      <w:proofErr w:type="spellStart"/>
      <w:r w:rsidRPr="005551FE">
        <w:rPr>
          <w:rFonts w:ascii="Times New Roman" w:eastAsia="Consolas" w:hAnsi="Times New Roman" w:cs="Times New Roman"/>
          <w:color w:val="C0392B"/>
        </w:rPr>
        <w:t>RatingsPredictor</w:t>
      </w:r>
      <w:proofErr w:type="spellEnd"/>
      <w:r w:rsidRPr="005551FE">
        <w:rPr>
          <w:rFonts w:ascii="Times New Roman" w:eastAsia="Helvetica Neue" w:hAnsi="Times New Roman" w:cs="Times New Roman"/>
          <w:color w:val="333333"/>
        </w:rPr>
        <w:t>.</w:t>
      </w:r>
    </w:p>
    <w:p w14:paraId="20237DF3" w14:textId="72964A56" w:rsidR="2FF87BB6" w:rsidRPr="005551FE" w:rsidRDefault="2FF87BB6" w:rsidP="005551FE">
      <w:pPr>
        <w:pStyle w:val="ListParagraph"/>
        <w:numPr>
          <w:ilvl w:val="0"/>
          <w:numId w:val="4"/>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For </w:t>
      </w:r>
      <w:r w:rsidRPr="005551FE">
        <w:rPr>
          <w:rStyle w:val="Strong"/>
          <w:rFonts w:ascii="Times New Roman" w:eastAsia="Helvetica Neue" w:hAnsi="Times New Roman" w:cs="Times New Roman"/>
          <w:b w:val="0"/>
          <w:bCs w:val="0"/>
          <w:color w:val="333333"/>
        </w:rPr>
        <w:t>Endpoint Type</w:t>
      </w:r>
      <w:r w:rsidRPr="005551FE">
        <w:rPr>
          <w:rFonts w:ascii="Times New Roman" w:eastAsia="Helvetica Neue" w:hAnsi="Times New Roman" w:cs="Times New Roman"/>
          <w:color w:val="333333"/>
        </w:rPr>
        <w:t>, choose </w:t>
      </w:r>
      <w:r w:rsidRPr="005551FE">
        <w:rPr>
          <w:rStyle w:val="Strong"/>
          <w:rFonts w:ascii="Times New Roman" w:eastAsia="Helvetica Neue" w:hAnsi="Times New Roman" w:cs="Times New Roman"/>
          <w:b w:val="0"/>
          <w:bCs w:val="0"/>
          <w:color w:val="333333"/>
        </w:rPr>
        <w:t>Regional</w:t>
      </w:r>
      <w:r w:rsidRPr="005551FE">
        <w:rPr>
          <w:rFonts w:ascii="Times New Roman" w:eastAsia="Helvetica Neue" w:hAnsi="Times New Roman" w:cs="Times New Roman"/>
          <w:color w:val="333333"/>
        </w:rPr>
        <w:t>.</w:t>
      </w:r>
    </w:p>
    <w:p w14:paraId="47D31C72" w14:textId="47476095" w:rsidR="2FF87BB6" w:rsidRPr="005551FE" w:rsidRDefault="2FF87BB6" w:rsidP="005551FE">
      <w:pPr>
        <w:pStyle w:val="ListParagraph"/>
        <w:numPr>
          <w:ilvl w:val="0"/>
          <w:numId w:val="4"/>
        </w:numPr>
        <w:spacing w:beforeAutospacing="1"/>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w:t>
      </w:r>
      <w:r w:rsidRPr="005551FE">
        <w:rPr>
          <w:rStyle w:val="Strong"/>
          <w:rFonts w:ascii="Times New Roman" w:eastAsia="Helvetica Neue" w:hAnsi="Times New Roman" w:cs="Times New Roman"/>
          <w:b w:val="0"/>
          <w:bCs w:val="0"/>
          <w:color w:val="333333"/>
        </w:rPr>
        <w:t>Create API</w:t>
      </w:r>
      <w:r w:rsidRPr="005551FE">
        <w:rPr>
          <w:rFonts w:ascii="Times New Roman" w:eastAsia="Helvetica Neue" w:hAnsi="Times New Roman" w:cs="Times New Roman"/>
          <w:color w:val="333333"/>
        </w:rPr>
        <w:t>.</w:t>
      </w:r>
    </w:p>
    <w:p w14:paraId="5BA145C9" w14:textId="1F29C65F" w:rsidR="2FF87BB6" w:rsidRPr="005551FE" w:rsidRDefault="2FF87BB6" w:rsidP="005551FE">
      <w:pPr>
        <w:spacing w:before="225" w:after="225"/>
        <w:rPr>
          <w:rFonts w:ascii="Times New Roman" w:eastAsia="Helvetica Neue" w:hAnsi="Times New Roman" w:cs="Times New Roman"/>
          <w:color w:val="333333"/>
        </w:rPr>
      </w:pPr>
      <w:r w:rsidRPr="005551FE">
        <w:rPr>
          <w:rStyle w:val="Strong"/>
          <w:rFonts w:ascii="Times New Roman" w:eastAsia="Helvetica Neue" w:hAnsi="Times New Roman" w:cs="Times New Roman"/>
          <w:b w:val="0"/>
          <w:bCs w:val="0"/>
          <w:color w:val="333333"/>
        </w:rPr>
        <w:t>Note:</w:t>
      </w:r>
      <w:r w:rsidRPr="005551FE">
        <w:rPr>
          <w:rFonts w:ascii="Times New Roman" w:eastAsia="Helvetica Neue" w:hAnsi="Times New Roman" w:cs="Times New Roman"/>
          <w:color w:val="333333"/>
        </w:rPr>
        <w:t> In a production system, you should consider whether you would benefit from the </w:t>
      </w:r>
      <w:r w:rsidRPr="005551FE">
        <w:rPr>
          <w:rStyle w:val="Strong"/>
          <w:rFonts w:ascii="Times New Roman" w:eastAsia="Helvetica Neue" w:hAnsi="Times New Roman" w:cs="Times New Roman"/>
          <w:b w:val="0"/>
          <w:bCs w:val="0"/>
          <w:color w:val="333333"/>
        </w:rPr>
        <w:t>Edge Optimized</w:t>
      </w:r>
      <w:r w:rsidRPr="005551FE">
        <w:rPr>
          <w:rFonts w:ascii="Times New Roman" w:eastAsia="Helvetica Neue" w:hAnsi="Times New Roman" w:cs="Times New Roman"/>
          <w:color w:val="333333"/>
        </w:rPr>
        <w:t> option.</w:t>
      </w:r>
    </w:p>
    <w:p w14:paraId="11687ABC" w14:textId="10E31F6C" w:rsidR="2FF87BB6" w:rsidRPr="005551FE" w:rsidRDefault="2FF87BB6" w:rsidP="005551FE">
      <w:pPr>
        <w:pStyle w:val="Heading3"/>
        <w:rPr>
          <w:rFonts w:ascii="Times New Roman" w:eastAsia="Helvetica Neue" w:hAnsi="Times New Roman" w:cs="Times New Roman"/>
          <w:color w:val="333333"/>
        </w:rPr>
      </w:pPr>
      <w:r w:rsidRPr="005551FE">
        <w:rPr>
          <w:rFonts w:ascii="Times New Roman" w:eastAsia="Helvetica Neue" w:hAnsi="Times New Roman" w:cs="Times New Roman"/>
          <w:color w:val="333333"/>
        </w:rPr>
        <w:t>Creating a resource</w:t>
      </w:r>
    </w:p>
    <w:p w14:paraId="77E22414" w14:textId="6485B6C8" w:rsidR="2FF87BB6" w:rsidRPr="005551FE" w:rsidRDefault="2FF87BB6" w:rsidP="005551FE">
      <w:pPr>
        <w:pStyle w:val="ListParagraph"/>
        <w:numPr>
          <w:ilvl w:val="0"/>
          <w:numId w:val="3"/>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In the Resources editor, from the </w:t>
      </w:r>
      <w:r w:rsidRPr="005551FE">
        <w:rPr>
          <w:rStyle w:val="Strong"/>
          <w:rFonts w:ascii="Times New Roman" w:eastAsia="Helvetica Neue" w:hAnsi="Times New Roman" w:cs="Times New Roman"/>
          <w:b w:val="0"/>
          <w:bCs w:val="0"/>
          <w:color w:val="333333"/>
        </w:rPr>
        <w:t>Actions</w:t>
      </w:r>
      <w:r w:rsidRPr="005551FE">
        <w:rPr>
          <w:rFonts w:ascii="Times New Roman" w:eastAsia="Helvetica Neue" w:hAnsi="Times New Roman" w:cs="Times New Roman"/>
          <w:color w:val="333333"/>
        </w:rPr>
        <w:t> menu, choose </w:t>
      </w:r>
      <w:proofErr w:type="spellStart"/>
      <w:r w:rsidRPr="005551FE">
        <w:rPr>
          <w:rFonts w:ascii="Times New Roman" w:eastAsia="Consolas" w:hAnsi="Times New Roman" w:cs="Times New Roman"/>
          <w:color w:val="C0392B"/>
        </w:rPr>
        <w:t>CreateResource</w:t>
      </w:r>
      <w:proofErr w:type="spellEnd"/>
      <w:r w:rsidRPr="005551FE">
        <w:rPr>
          <w:rFonts w:ascii="Times New Roman" w:eastAsia="Helvetica Neue" w:hAnsi="Times New Roman" w:cs="Times New Roman"/>
          <w:color w:val="333333"/>
        </w:rPr>
        <w:t>.</w:t>
      </w:r>
    </w:p>
    <w:p w14:paraId="4FD36DE9" w14:textId="11454916" w:rsidR="2FF87BB6" w:rsidRPr="005551FE" w:rsidRDefault="2FF87BB6" w:rsidP="005551FE">
      <w:pPr>
        <w:pStyle w:val="ListParagraph"/>
        <w:numPr>
          <w:ilvl w:val="0"/>
          <w:numId w:val="3"/>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For </w:t>
      </w:r>
      <w:r w:rsidRPr="005551FE">
        <w:rPr>
          <w:rStyle w:val="Strong"/>
          <w:rFonts w:ascii="Times New Roman" w:eastAsia="Helvetica Neue" w:hAnsi="Times New Roman" w:cs="Times New Roman"/>
          <w:b w:val="0"/>
          <w:bCs w:val="0"/>
          <w:color w:val="333333"/>
        </w:rPr>
        <w:t>Resource Name</w:t>
      </w:r>
      <w:r w:rsidRPr="005551FE">
        <w:rPr>
          <w:rFonts w:ascii="Times New Roman" w:eastAsia="Helvetica Neue" w:hAnsi="Times New Roman" w:cs="Times New Roman"/>
          <w:color w:val="333333"/>
        </w:rPr>
        <w:t>, enter </w:t>
      </w:r>
      <w:proofErr w:type="gramStart"/>
      <w:r w:rsidRPr="005551FE">
        <w:rPr>
          <w:rFonts w:ascii="Times New Roman" w:eastAsia="Consolas" w:hAnsi="Times New Roman" w:cs="Times New Roman"/>
          <w:color w:val="C0392B"/>
        </w:rPr>
        <w:t>predicted-ratings</w:t>
      </w:r>
      <w:proofErr w:type="gramEnd"/>
      <w:r w:rsidRPr="005551FE">
        <w:rPr>
          <w:rFonts w:ascii="Times New Roman" w:eastAsia="Helvetica Neue" w:hAnsi="Times New Roman" w:cs="Times New Roman"/>
          <w:color w:val="333333"/>
        </w:rPr>
        <w:t>.</w:t>
      </w:r>
    </w:p>
    <w:p w14:paraId="4EE15F3A" w14:textId="7802C30A" w:rsidR="2FF87BB6" w:rsidRPr="005551FE" w:rsidRDefault="2FF87BB6" w:rsidP="005551FE">
      <w:pPr>
        <w:pStyle w:val="ListParagraph"/>
        <w:numPr>
          <w:ilvl w:val="0"/>
          <w:numId w:val="3"/>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Ensure that the </w:t>
      </w:r>
      <w:r w:rsidRPr="005551FE">
        <w:rPr>
          <w:rStyle w:val="Strong"/>
          <w:rFonts w:ascii="Times New Roman" w:eastAsia="Helvetica Neue" w:hAnsi="Times New Roman" w:cs="Times New Roman"/>
          <w:b w:val="0"/>
          <w:bCs w:val="0"/>
          <w:color w:val="333333"/>
        </w:rPr>
        <w:t>Resource Path</w:t>
      </w:r>
      <w:r w:rsidRPr="005551FE">
        <w:rPr>
          <w:rFonts w:ascii="Times New Roman" w:eastAsia="Helvetica Neue" w:hAnsi="Times New Roman" w:cs="Times New Roman"/>
          <w:color w:val="333333"/>
        </w:rPr>
        <w:t xml:space="preserve"> field also contains </w:t>
      </w:r>
      <w:proofErr w:type="gramStart"/>
      <w:r w:rsidRPr="005551FE">
        <w:rPr>
          <w:rFonts w:ascii="Times New Roman" w:eastAsia="Helvetica Neue" w:hAnsi="Times New Roman" w:cs="Times New Roman"/>
          <w:color w:val="333333"/>
        </w:rPr>
        <w:t>predicted-ratings</w:t>
      </w:r>
      <w:proofErr w:type="gramEnd"/>
      <w:r w:rsidRPr="005551FE">
        <w:rPr>
          <w:rFonts w:ascii="Times New Roman" w:eastAsia="Helvetica Neue" w:hAnsi="Times New Roman" w:cs="Times New Roman"/>
          <w:color w:val="333333"/>
        </w:rPr>
        <w:t>.</w:t>
      </w:r>
    </w:p>
    <w:p w14:paraId="32167509" w14:textId="1C89F4B3" w:rsidR="2FF87BB6" w:rsidRPr="005551FE" w:rsidRDefault="2FF87BB6" w:rsidP="005551FE">
      <w:pPr>
        <w:pStyle w:val="ListParagraph"/>
        <w:numPr>
          <w:ilvl w:val="0"/>
          <w:numId w:val="3"/>
        </w:numPr>
        <w:spacing w:beforeAutospacing="1"/>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w:t>
      </w:r>
      <w:r w:rsidRPr="005551FE">
        <w:rPr>
          <w:rStyle w:val="Strong"/>
          <w:rFonts w:ascii="Times New Roman" w:eastAsia="Helvetica Neue" w:hAnsi="Times New Roman" w:cs="Times New Roman"/>
          <w:b w:val="0"/>
          <w:bCs w:val="0"/>
          <w:color w:val="333333"/>
        </w:rPr>
        <w:t> Create Resource.</w:t>
      </w:r>
    </w:p>
    <w:p w14:paraId="798AB75A" w14:textId="5DB5909D" w:rsidR="2FF87BB6" w:rsidRPr="005551FE" w:rsidRDefault="2FF87BB6" w:rsidP="005551FE">
      <w:pPr>
        <w:pStyle w:val="NormalWeb"/>
        <w:spacing w:before="225" w:beforeAutospacing="0" w:after="225" w:afterAutospacing="0"/>
        <w:rPr>
          <w:rFonts w:eastAsia="Helvetica Neue"/>
          <w:color w:val="333333"/>
        </w:rPr>
      </w:pPr>
      <w:r w:rsidRPr="005551FE">
        <w:rPr>
          <w:rFonts w:eastAsia="Helvetica Neue"/>
          <w:color w:val="333333"/>
        </w:rPr>
        <w:t>You should see the </w:t>
      </w:r>
      <w:r w:rsidRPr="005551FE">
        <w:rPr>
          <w:rFonts w:eastAsia="Consolas"/>
          <w:color w:val="C0392B"/>
        </w:rPr>
        <w:t>predicted-ratings</w:t>
      </w:r>
      <w:r w:rsidRPr="005551FE">
        <w:rPr>
          <w:rFonts w:eastAsia="Helvetica Neue"/>
          <w:color w:val="333333"/>
        </w:rPr>
        <w:t> resource appear in the navigation tree.</w:t>
      </w:r>
    </w:p>
    <w:p w14:paraId="02AC23C8" w14:textId="5A8EE63F" w:rsidR="2FF87BB6" w:rsidRPr="005551FE" w:rsidRDefault="2FF87BB6" w:rsidP="005551FE">
      <w:pPr>
        <w:pStyle w:val="ListParagraph"/>
        <w:numPr>
          <w:ilvl w:val="0"/>
          <w:numId w:val="2"/>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the </w:t>
      </w:r>
      <w:r w:rsidRPr="005551FE">
        <w:rPr>
          <w:rFonts w:ascii="Times New Roman" w:eastAsia="Consolas" w:hAnsi="Times New Roman" w:cs="Times New Roman"/>
          <w:color w:val="C0392B"/>
        </w:rPr>
        <w:t>predicted-ratings</w:t>
      </w:r>
      <w:r w:rsidRPr="005551FE">
        <w:rPr>
          <w:rFonts w:ascii="Times New Roman" w:eastAsia="Helvetica Neue" w:hAnsi="Times New Roman" w:cs="Times New Roman"/>
          <w:color w:val="333333"/>
        </w:rPr>
        <w:t> resource you created.</w:t>
      </w:r>
    </w:p>
    <w:p w14:paraId="7B7BD5F8" w14:textId="3541B896" w:rsidR="2FF87BB6" w:rsidRPr="005551FE" w:rsidRDefault="2FF87BB6" w:rsidP="005551FE">
      <w:pPr>
        <w:pStyle w:val="ListParagraph"/>
        <w:numPr>
          <w:ilvl w:val="0"/>
          <w:numId w:val="2"/>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From the </w:t>
      </w:r>
      <w:r w:rsidRPr="005551FE">
        <w:rPr>
          <w:rStyle w:val="Strong"/>
          <w:rFonts w:ascii="Times New Roman" w:eastAsia="Helvetica Neue" w:hAnsi="Times New Roman" w:cs="Times New Roman"/>
          <w:b w:val="0"/>
          <w:bCs w:val="0"/>
          <w:color w:val="333333"/>
        </w:rPr>
        <w:t>Actions</w:t>
      </w:r>
      <w:r w:rsidRPr="005551FE">
        <w:rPr>
          <w:rFonts w:ascii="Times New Roman" w:eastAsia="Helvetica Neue" w:hAnsi="Times New Roman" w:cs="Times New Roman"/>
          <w:color w:val="333333"/>
        </w:rPr>
        <w:t> menu, choose </w:t>
      </w:r>
      <w:r w:rsidRPr="005551FE">
        <w:rPr>
          <w:rStyle w:val="Strong"/>
          <w:rFonts w:ascii="Times New Roman" w:eastAsia="Helvetica Neue" w:hAnsi="Times New Roman" w:cs="Times New Roman"/>
          <w:b w:val="0"/>
          <w:bCs w:val="0"/>
          <w:color w:val="333333"/>
        </w:rPr>
        <w:t>Create Resource</w:t>
      </w:r>
      <w:r w:rsidRPr="005551FE">
        <w:rPr>
          <w:rFonts w:ascii="Times New Roman" w:eastAsia="Helvetica Neue" w:hAnsi="Times New Roman" w:cs="Times New Roman"/>
          <w:color w:val="333333"/>
        </w:rPr>
        <w:t>.</w:t>
      </w:r>
    </w:p>
    <w:p w14:paraId="1210D700" w14:textId="06280C5D" w:rsidR="2FF87BB6" w:rsidRPr="005551FE" w:rsidRDefault="2FF87BB6" w:rsidP="005551FE">
      <w:pPr>
        <w:pStyle w:val="ListParagraph"/>
        <w:numPr>
          <w:ilvl w:val="0"/>
          <w:numId w:val="2"/>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For </w:t>
      </w:r>
      <w:r w:rsidRPr="005551FE">
        <w:rPr>
          <w:rStyle w:val="Strong"/>
          <w:rFonts w:ascii="Times New Roman" w:eastAsia="Helvetica Neue" w:hAnsi="Times New Roman" w:cs="Times New Roman"/>
          <w:b w:val="0"/>
          <w:bCs w:val="0"/>
          <w:color w:val="333333"/>
        </w:rPr>
        <w:t>Resource Path</w:t>
      </w:r>
      <w:r w:rsidRPr="005551FE">
        <w:rPr>
          <w:rFonts w:ascii="Times New Roman" w:eastAsia="Helvetica Neue" w:hAnsi="Times New Roman" w:cs="Times New Roman"/>
          <w:color w:val="333333"/>
        </w:rPr>
        <w:t>, enter </w:t>
      </w:r>
      <w:r w:rsidRPr="005551FE">
        <w:rPr>
          <w:rFonts w:ascii="Times New Roman" w:eastAsia="Consolas" w:hAnsi="Times New Roman" w:cs="Times New Roman"/>
          <w:color w:val="C0392B"/>
        </w:rPr>
        <w:t>{</w:t>
      </w:r>
      <w:proofErr w:type="spellStart"/>
      <w:r w:rsidRPr="005551FE">
        <w:rPr>
          <w:rFonts w:ascii="Times New Roman" w:eastAsia="Consolas" w:hAnsi="Times New Roman" w:cs="Times New Roman"/>
          <w:color w:val="C0392B"/>
        </w:rPr>
        <w:t>user_id</w:t>
      </w:r>
      <w:proofErr w:type="spellEnd"/>
      <w:r w:rsidRPr="005551FE">
        <w:rPr>
          <w:rFonts w:ascii="Times New Roman" w:eastAsia="Consolas" w:hAnsi="Times New Roman" w:cs="Times New Roman"/>
          <w:color w:val="C0392B"/>
        </w:rPr>
        <w:t>}</w:t>
      </w:r>
      <w:r w:rsidRPr="005551FE">
        <w:rPr>
          <w:rFonts w:ascii="Times New Roman" w:eastAsia="Helvetica Neue" w:hAnsi="Times New Roman" w:cs="Times New Roman"/>
          <w:color w:val="333333"/>
        </w:rPr>
        <w:t>.</w:t>
      </w:r>
    </w:p>
    <w:p w14:paraId="52A17052" w14:textId="7AAA73E0" w:rsidR="2FF87BB6" w:rsidRPr="005551FE" w:rsidRDefault="2FF87BB6" w:rsidP="005551FE">
      <w:pPr>
        <w:pStyle w:val="ListParagraph"/>
        <w:numPr>
          <w:ilvl w:val="0"/>
          <w:numId w:val="2"/>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For </w:t>
      </w:r>
      <w:r w:rsidRPr="005551FE">
        <w:rPr>
          <w:rStyle w:val="Strong"/>
          <w:rFonts w:ascii="Times New Roman" w:eastAsia="Helvetica Neue" w:hAnsi="Times New Roman" w:cs="Times New Roman"/>
          <w:b w:val="0"/>
          <w:bCs w:val="0"/>
          <w:color w:val="333333"/>
        </w:rPr>
        <w:t>Resource Name</w:t>
      </w:r>
      <w:r w:rsidRPr="005551FE">
        <w:rPr>
          <w:rFonts w:ascii="Times New Roman" w:eastAsia="Helvetica Neue" w:hAnsi="Times New Roman" w:cs="Times New Roman"/>
          <w:color w:val="333333"/>
        </w:rPr>
        <w:t>, enter </w:t>
      </w:r>
      <w:proofErr w:type="spellStart"/>
      <w:r w:rsidRPr="005551FE">
        <w:rPr>
          <w:rFonts w:ascii="Times New Roman" w:eastAsia="Consolas" w:hAnsi="Times New Roman" w:cs="Times New Roman"/>
          <w:color w:val="C0392B"/>
        </w:rPr>
        <w:t>user_id</w:t>
      </w:r>
      <w:proofErr w:type="spellEnd"/>
      <w:r w:rsidRPr="005551FE">
        <w:rPr>
          <w:rFonts w:ascii="Times New Roman" w:eastAsia="Helvetica Neue" w:hAnsi="Times New Roman" w:cs="Times New Roman"/>
          <w:color w:val="333333"/>
        </w:rPr>
        <w:t>.</w:t>
      </w:r>
    </w:p>
    <w:p w14:paraId="5CDD52F2" w14:textId="359283CD" w:rsidR="005561CD" w:rsidRPr="001750B1" w:rsidRDefault="2FF87BB6" w:rsidP="001750B1">
      <w:pPr>
        <w:pStyle w:val="ListParagraph"/>
        <w:numPr>
          <w:ilvl w:val="0"/>
          <w:numId w:val="2"/>
        </w:numPr>
        <w:spacing w:beforeAutospacing="1"/>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w:t>
      </w:r>
      <w:r w:rsidRPr="005551FE">
        <w:rPr>
          <w:rStyle w:val="Strong"/>
          <w:rFonts w:ascii="Times New Roman" w:eastAsia="Helvetica Neue" w:hAnsi="Times New Roman" w:cs="Times New Roman"/>
          <w:b w:val="0"/>
          <w:bCs w:val="0"/>
          <w:color w:val="333333"/>
        </w:rPr>
        <w:t>Create Resource.</w:t>
      </w:r>
    </w:p>
    <w:p w14:paraId="1FBD3703" w14:textId="7BF5D5FD" w:rsidR="2FF87BB6" w:rsidRPr="005551FE" w:rsidRDefault="2FF87BB6" w:rsidP="005551FE">
      <w:pPr>
        <w:pStyle w:val="Heading2"/>
        <w:spacing w:beforeAutospacing="1" w:afterAutospacing="1"/>
        <w:rPr>
          <w:rFonts w:ascii="Times New Roman" w:eastAsia="Helvetica Neue" w:hAnsi="Times New Roman" w:cs="Times New Roman"/>
          <w:b/>
          <w:bCs/>
          <w:color w:val="333333"/>
          <w:sz w:val="24"/>
          <w:szCs w:val="24"/>
        </w:rPr>
      </w:pPr>
      <w:r w:rsidRPr="005551FE">
        <w:rPr>
          <w:rFonts w:ascii="Times New Roman" w:eastAsia="Helvetica Neue" w:hAnsi="Times New Roman" w:cs="Times New Roman"/>
          <w:b/>
          <w:bCs/>
          <w:color w:val="333333"/>
          <w:sz w:val="24"/>
          <w:szCs w:val="24"/>
        </w:rPr>
        <w:t xml:space="preserve">Step </w:t>
      </w:r>
      <w:r w:rsidR="00AC0889">
        <w:rPr>
          <w:rFonts w:ascii="Times New Roman" w:eastAsia="Helvetica Neue" w:hAnsi="Times New Roman" w:cs="Times New Roman"/>
          <w:b/>
          <w:bCs/>
          <w:color w:val="333333"/>
          <w:sz w:val="24"/>
          <w:szCs w:val="24"/>
        </w:rPr>
        <w:t>4</w:t>
      </w:r>
      <w:r w:rsidRPr="005551FE">
        <w:rPr>
          <w:rFonts w:ascii="Times New Roman" w:eastAsia="Helvetica Neue" w:hAnsi="Times New Roman" w:cs="Times New Roman"/>
          <w:b/>
          <w:bCs/>
          <w:color w:val="333333"/>
          <w:sz w:val="24"/>
          <w:szCs w:val="24"/>
        </w:rPr>
        <w:t xml:space="preserve">: Deploying and testing the </w:t>
      </w:r>
      <w:proofErr w:type="gramStart"/>
      <w:r w:rsidRPr="005551FE">
        <w:rPr>
          <w:rFonts w:ascii="Times New Roman" w:eastAsia="Helvetica Neue" w:hAnsi="Times New Roman" w:cs="Times New Roman"/>
          <w:b/>
          <w:bCs/>
          <w:color w:val="333333"/>
          <w:sz w:val="24"/>
          <w:szCs w:val="24"/>
        </w:rPr>
        <w:t>API</w:t>
      </w:r>
      <w:proofErr w:type="gramEnd"/>
    </w:p>
    <w:p w14:paraId="5D4F604E" w14:textId="158E8AB7" w:rsidR="2FF87BB6" w:rsidRPr="005551FE" w:rsidRDefault="2FF87BB6" w:rsidP="005551FE">
      <w:pPr>
        <w:spacing w:before="225" w:after="225"/>
        <w:rPr>
          <w:rFonts w:ascii="Times New Roman" w:eastAsia="Helvetica Neue" w:hAnsi="Times New Roman" w:cs="Times New Roman"/>
          <w:color w:val="333333"/>
        </w:rPr>
      </w:pPr>
      <w:r w:rsidRPr="005551FE">
        <w:rPr>
          <w:rFonts w:ascii="Times New Roman" w:eastAsia="Helvetica Neue" w:hAnsi="Times New Roman" w:cs="Times New Roman"/>
          <w:color w:val="333333"/>
        </w:rPr>
        <w:t>You are now ready to deploy your REST API. Complete the following steps:</w:t>
      </w:r>
    </w:p>
    <w:p w14:paraId="0D4D5260" w14:textId="1B76E5C3" w:rsidR="2FF87BB6" w:rsidRPr="005551FE" w:rsidRDefault="2FF87BB6" w:rsidP="005551FE">
      <w:pPr>
        <w:pStyle w:val="ListParagraph"/>
        <w:numPr>
          <w:ilvl w:val="0"/>
          <w:numId w:val="1"/>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On the Method Execution screen, under Actions, choose Deploy API.</w:t>
      </w:r>
    </w:p>
    <w:p w14:paraId="67E1BDC5" w14:textId="1EC6FA72" w:rsidR="2FF87BB6" w:rsidRPr="005551FE" w:rsidRDefault="2FF87BB6" w:rsidP="005551FE">
      <w:pPr>
        <w:pStyle w:val="ListParagraph"/>
        <w:numPr>
          <w:ilvl w:val="0"/>
          <w:numId w:val="1"/>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For Deployment stage, choose [New Stage].</w:t>
      </w:r>
    </w:p>
    <w:p w14:paraId="63FC9E5E" w14:textId="2962440F" w:rsidR="2FF87BB6" w:rsidRPr="005551FE" w:rsidRDefault="2FF87BB6" w:rsidP="005551FE">
      <w:pPr>
        <w:pStyle w:val="ListParagraph"/>
        <w:numPr>
          <w:ilvl w:val="0"/>
          <w:numId w:val="1"/>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lastRenderedPageBreak/>
        <w:t>Give your stage a name, such as </w:t>
      </w:r>
      <w:r w:rsidRPr="005551FE">
        <w:rPr>
          <w:rFonts w:ascii="Times New Roman" w:eastAsia="Consolas" w:hAnsi="Times New Roman" w:cs="Times New Roman"/>
          <w:color w:val="C0392B"/>
        </w:rPr>
        <w:t>test</w:t>
      </w:r>
      <w:r w:rsidRPr="005551FE">
        <w:rPr>
          <w:rFonts w:ascii="Times New Roman" w:eastAsia="Helvetica Neue" w:hAnsi="Times New Roman" w:cs="Times New Roman"/>
          <w:color w:val="333333"/>
        </w:rPr>
        <w:t>.</w:t>
      </w:r>
    </w:p>
    <w:p w14:paraId="5BB64F3D" w14:textId="6751C75E" w:rsidR="2FF87BB6" w:rsidRPr="005551FE" w:rsidRDefault="2FF87BB6" w:rsidP="005551FE">
      <w:pPr>
        <w:pStyle w:val="ListParagraph"/>
        <w:numPr>
          <w:ilvl w:val="0"/>
          <w:numId w:val="1"/>
        </w:numPr>
        <w:spacing w:beforeAutospacing="1" w:after="150"/>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Enter the required descriptions for this stage and deployment.</w:t>
      </w:r>
    </w:p>
    <w:p w14:paraId="26A1D87F" w14:textId="555A9BA4" w:rsidR="2FF87BB6" w:rsidRPr="005551FE" w:rsidRDefault="2FF87BB6" w:rsidP="005551FE">
      <w:pPr>
        <w:pStyle w:val="ListParagraph"/>
        <w:numPr>
          <w:ilvl w:val="0"/>
          <w:numId w:val="1"/>
        </w:numPr>
        <w:spacing w:beforeAutospacing="1"/>
        <w:ind w:left="750"/>
        <w:rPr>
          <w:rFonts w:ascii="Times New Roman" w:eastAsia="Helvetica Neue" w:hAnsi="Times New Roman" w:cs="Times New Roman"/>
          <w:color w:val="333333"/>
        </w:rPr>
      </w:pPr>
      <w:r w:rsidRPr="005551FE">
        <w:rPr>
          <w:rFonts w:ascii="Times New Roman" w:eastAsia="Helvetica Neue" w:hAnsi="Times New Roman" w:cs="Times New Roman"/>
          <w:color w:val="333333"/>
        </w:rPr>
        <w:t>Choose Deploy.</w:t>
      </w:r>
    </w:p>
    <w:p w14:paraId="6057C1F1" w14:textId="1ED2C113" w:rsidR="005561CD" w:rsidRPr="001750B1" w:rsidRDefault="2FF87BB6" w:rsidP="001750B1">
      <w:pPr>
        <w:spacing w:before="225" w:after="225"/>
        <w:rPr>
          <w:rFonts w:ascii="Times New Roman" w:eastAsia="Helvetica Neue" w:hAnsi="Times New Roman" w:cs="Times New Roman"/>
          <w:color w:val="333333"/>
        </w:rPr>
      </w:pPr>
      <w:r w:rsidRPr="005551FE">
        <w:rPr>
          <w:rFonts w:ascii="Times New Roman" w:eastAsia="Helvetica Neue" w:hAnsi="Times New Roman" w:cs="Times New Roman"/>
          <w:color w:val="333333"/>
        </w:rPr>
        <w:t>You should now see a Stage Editor in the right-hand pane, with an Invoke URL endpoint for your deployed API. You can use </w:t>
      </w:r>
      <w:r w:rsidRPr="005551FE">
        <w:rPr>
          <w:rFonts w:ascii="Times New Roman" w:eastAsia="Consolas" w:hAnsi="Times New Roman" w:cs="Times New Roman"/>
          <w:color w:val="C0392B"/>
        </w:rPr>
        <w:t>curl</w:t>
      </w:r>
      <w:r w:rsidRPr="005551FE">
        <w:rPr>
          <w:rFonts w:ascii="Times New Roman" w:eastAsia="Helvetica Neue" w:hAnsi="Times New Roman" w:cs="Times New Roman"/>
          <w:color w:val="333333"/>
        </w:rPr>
        <w:t> to test your deployed endpoint.</w:t>
      </w:r>
    </w:p>
    <w:p w14:paraId="17FCCE8A" w14:textId="6CFEBA67" w:rsidR="008B2C26" w:rsidRPr="005551FE" w:rsidRDefault="002E4C26" w:rsidP="005551FE">
      <w:pPr>
        <w:jc w:val="both"/>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DC3F8D">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5551FE">
        <w:rPr>
          <w:rFonts w:ascii="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FUTURE SCOPE</w:t>
      </w:r>
    </w:p>
    <w:p w14:paraId="5D9F5207" w14:textId="77777777" w:rsidR="006618DA" w:rsidRPr="005551FE" w:rsidRDefault="006618DA">
      <w:pPr>
        <w:pStyle w:val="NormalWeb"/>
        <w:numPr>
          <w:ilvl w:val="0"/>
          <w:numId w:val="15"/>
        </w:numPr>
        <w:jc w:val="both"/>
      </w:pPr>
      <w:r w:rsidRPr="005551FE">
        <w:rPr>
          <w:b/>
          <w:bCs/>
        </w:rPr>
        <w:t>Voice</w:t>
      </w:r>
      <w:r w:rsidR="008B2C26" w:rsidRPr="005551FE">
        <w:rPr>
          <w:b/>
          <w:bCs/>
        </w:rPr>
        <w:t xml:space="preserve"> assistants and chatbots:</w:t>
      </w:r>
      <w:r w:rsidR="008B2C26" w:rsidRPr="005551FE">
        <w:t xml:space="preserve"> With the growing popularity of voice assistants and chatbots, sentiment analysis can be integrated into these systems to understand and respond to user emotions and sentiments. This can enable more personalized and empathetic interactions, enhancing the user experience.</w:t>
      </w:r>
    </w:p>
    <w:p w14:paraId="662966ED" w14:textId="77777777" w:rsidR="006618DA" w:rsidRPr="005551FE" w:rsidRDefault="008B2C26">
      <w:pPr>
        <w:pStyle w:val="NormalWeb"/>
        <w:numPr>
          <w:ilvl w:val="0"/>
          <w:numId w:val="15"/>
        </w:numPr>
        <w:jc w:val="both"/>
      </w:pPr>
      <w:r w:rsidRPr="005551FE">
        <w:rPr>
          <w:b/>
          <w:bCs/>
        </w:rPr>
        <w:t>Product development and testing:</w:t>
      </w:r>
      <w:r w:rsidRPr="005551FE">
        <w:t xml:space="preserve"> Companies can employ sentiment analysis to analyze user feedback during the product development lifecycle. By monitoring sentiments expressed in user surveys, feedback forms, and beta testing sessions, companies can identify potential issues, gather feature requests, and make data-driven decisions to improve their products.</w:t>
      </w:r>
    </w:p>
    <w:p w14:paraId="46686548" w14:textId="77777777" w:rsidR="006618DA" w:rsidRPr="005551FE" w:rsidRDefault="008B2C26">
      <w:pPr>
        <w:pStyle w:val="NormalWeb"/>
        <w:numPr>
          <w:ilvl w:val="0"/>
          <w:numId w:val="15"/>
        </w:numPr>
        <w:jc w:val="both"/>
      </w:pPr>
      <w:r w:rsidRPr="005551FE">
        <w:rPr>
          <w:b/>
          <w:bCs/>
        </w:rPr>
        <w:t>Brand monitoring and reputation management:</w:t>
      </w:r>
      <w:r w:rsidRPr="005551FE">
        <w:t xml:space="preserve"> Sentiment analysis can be used to monitor social media conversations, news articles, and online reviews to track public sentiment towards a company or brand. By monitoring sentiment in real-time, companies can quickly identify and address negative sentiment, manage their brand reputation, and take proactive measures to improve customer satisfaction.</w:t>
      </w:r>
    </w:p>
    <w:p w14:paraId="53AFBDEF" w14:textId="77777777" w:rsidR="006618DA" w:rsidRPr="005551FE" w:rsidRDefault="008B2C26">
      <w:pPr>
        <w:pStyle w:val="NormalWeb"/>
        <w:numPr>
          <w:ilvl w:val="0"/>
          <w:numId w:val="15"/>
        </w:numPr>
        <w:jc w:val="both"/>
      </w:pPr>
      <w:r w:rsidRPr="005551FE">
        <w:rPr>
          <w:b/>
          <w:bCs/>
        </w:rPr>
        <w:t>Social listening and market research:</w:t>
      </w:r>
      <w:r w:rsidRPr="005551FE">
        <w:t xml:space="preserve"> Sentiment analysis can be leveraged to gather insights from social media conversations and online forums related to specific products, services, or industry trends. This data can help companies understand consumer preferences, identify emerging trends, and adapt their strategies accordingly.</w:t>
      </w:r>
    </w:p>
    <w:p w14:paraId="258DBFE7" w14:textId="77777777" w:rsidR="006618DA" w:rsidRPr="005551FE" w:rsidRDefault="008B2C26">
      <w:pPr>
        <w:pStyle w:val="NormalWeb"/>
        <w:numPr>
          <w:ilvl w:val="0"/>
          <w:numId w:val="15"/>
        </w:numPr>
        <w:jc w:val="both"/>
      </w:pPr>
      <w:r w:rsidRPr="005551FE">
        <w:rPr>
          <w:b/>
          <w:bCs/>
        </w:rPr>
        <w:t>Customer experience optimization:</w:t>
      </w:r>
      <w:r w:rsidRPr="005551FE">
        <w:t xml:space="preserve"> Sentiment analysis can be employed to analyze customer feedback across different touchpoints, such as surveys, call center interactions, and online reviews. Companies can identify patterns in customer sentiment, pinpoint areas for improvement, and enhance the overall customer experience.</w:t>
      </w:r>
    </w:p>
    <w:p w14:paraId="4F430ECA" w14:textId="77777777" w:rsidR="006618DA" w:rsidRPr="005551FE" w:rsidRDefault="008B2C26">
      <w:pPr>
        <w:pStyle w:val="NormalWeb"/>
        <w:numPr>
          <w:ilvl w:val="0"/>
          <w:numId w:val="15"/>
        </w:numPr>
        <w:jc w:val="both"/>
      </w:pPr>
      <w:r w:rsidRPr="005551FE">
        <w:rPr>
          <w:b/>
          <w:bCs/>
        </w:rPr>
        <w:t>Sentiment-based advertising and marketing:</w:t>
      </w:r>
      <w:r w:rsidRPr="005551FE">
        <w:t xml:space="preserve"> Companies can use sentiment analysis to assess the sentiment of their target audience and tailor their advertising and marketing campaigns accordingly. By understanding the emotions and preferences of their audience, companies can create more relevant and impactful messaging.</w:t>
      </w:r>
    </w:p>
    <w:p w14:paraId="6D2FAC9F" w14:textId="77777777" w:rsidR="006618DA" w:rsidRPr="005551FE" w:rsidRDefault="008B2C26">
      <w:pPr>
        <w:pStyle w:val="NormalWeb"/>
        <w:numPr>
          <w:ilvl w:val="0"/>
          <w:numId w:val="15"/>
        </w:numPr>
        <w:jc w:val="both"/>
      </w:pPr>
      <w:r w:rsidRPr="005551FE">
        <w:rPr>
          <w:b/>
          <w:bCs/>
        </w:rPr>
        <w:t>Financial trading and investment:</w:t>
      </w:r>
      <w:r w:rsidRPr="005551FE">
        <w:t xml:space="preserve"> Sentiment analysis can be applied to analyze news articles, social media posts, and other sources of market sentiment to support financial trading and investment decisions. By monitoring sentiment towards specific companies or sectors, traders and investors can gain insights into market sentiment trends and potentially make more informed decisions.</w:t>
      </w:r>
    </w:p>
    <w:p w14:paraId="2EC981AC" w14:textId="6D1B4114" w:rsidR="002E4C26" w:rsidRPr="005551FE" w:rsidRDefault="008B2C26">
      <w:pPr>
        <w:pStyle w:val="NormalWeb"/>
        <w:numPr>
          <w:ilvl w:val="0"/>
          <w:numId w:val="15"/>
        </w:numPr>
        <w:jc w:val="both"/>
      </w:pPr>
      <w:r w:rsidRPr="005551FE">
        <w:rPr>
          <w:b/>
          <w:bCs/>
        </w:rPr>
        <w:t>Health and well-being:</w:t>
      </w:r>
      <w:r w:rsidRPr="005551FE">
        <w:t xml:space="preserve"> Sentiment analysis can play a role in monitoring mental health and well-being. Companies can develop sentiment analysis models to analyze social media posts, online support group discussions, or patient feedback to identify individuals who may require mental health support or intervention.</w:t>
      </w:r>
    </w:p>
    <w:p w14:paraId="18BD601D" w14:textId="77777777" w:rsidR="0028552B" w:rsidRDefault="0028552B" w:rsidP="00747985">
      <w:pPr>
        <w:pStyle w:val="NormalWeb"/>
        <w:ind w:left="180"/>
        <w:rPr>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22C4EA" w14:textId="36BA00CC" w:rsidR="002C6BC6" w:rsidRPr="005551FE" w:rsidRDefault="002E4C26" w:rsidP="00747985">
      <w:pPr>
        <w:pStyle w:val="NormalWeb"/>
        <w:ind w:left="180"/>
        <w:rPr>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1FE">
        <w:rPr>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w:t>
      </w:r>
      <w:r w:rsidR="00DC3F8D">
        <w:rPr>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5551FE">
        <w:rPr>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CONCLUSIONS:</w:t>
      </w:r>
    </w:p>
    <w:p w14:paraId="56876119" w14:textId="29245919" w:rsidR="002C6BC6" w:rsidRPr="005551FE" w:rsidRDefault="38E40413">
      <w:pPr>
        <w:pStyle w:val="ListParagraph"/>
        <w:numPr>
          <w:ilvl w:val="0"/>
          <w:numId w:val="13"/>
        </w:numPr>
        <w:spacing w:after="120"/>
        <w:rPr>
          <w:rFonts w:ascii="Times New Roman" w:hAnsi="Times New Roman" w:cs="Times New Roman"/>
        </w:rPr>
      </w:pPr>
      <w:r w:rsidRPr="005551FE">
        <w:rPr>
          <w:rFonts w:ascii="Times New Roman" w:eastAsia="Times New Roman" w:hAnsi="Times New Roman" w:cs="Times New Roman"/>
        </w:rPr>
        <w:t>The period from April 8 to April 17 had the highest positive sentiment percentage, which might indicate a positive event or campaign during that time.</w:t>
      </w:r>
    </w:p>
    <w:p w14:paraId="35DB40CD" w14:textId="71B45B63" w:rsidR="002C6BC6" w:rsidRPr="005551FE" w:rsidRDefault="38E40413">
      <w:pPr>
        <w:pStyle w:val="ListParagraph"/>
        <w:numPr>
          <w:ilvl w:val="0"/>
          <w:numId w:val="13"/>
        </w:numPr>
        <w:spacing w:after="120"/>
        <w:rPr>
          <w:rFonts w:ascii="Times New Roman" w:hAnsi="Times New Roman" w:cs="Times New Roman"/>
        </w:rPr>
      </w:pPr>
      <w:r w:rsidRPr="005551FE">
        <w:rPr>
          <w:rFonts w:ascii="Times New Roman" w:eastAsia="Times New Roman" w:hAnsi="Times New Roman" w:cs="Times New Roman"/>
        </w:rPr>
        <w:t>May 4 to May 11 recorded the highest negative sentiment percentage, suggesting a possible incident or issue that led to a negative response.</w:t>
      </w:r>
    </w:p>
    <w:p w14:paraId="289705FB" w14:textId="3CF11955" w:rsidR="002C6BC6" w:rsidRPr="005551FE" w:rsidRDefault="38E40413">
      <w:pPr>
        <w:pStyle w:val="ListParagraph"/>
        <w:numPr>
          <w:ilvl w:val="0"/>
          <w:numId w:val="13"/>
        </w:numPr>
        <w:spacing w:after="120"/>
        <w:rPr>
          <w:rFonts w:ascii="Times New Roman" w:hAnsi="Times New Roman" w:cs="Times New Roman"/>
        </w:rPr>
      </w:pPr>
      <w:r w:rsidRPr="005551FE">
        <w:rPr>
          <w:rFonts w:ascii="Times New Roman" w:eastAsia="Times New Roman" w:hAnsi="Times New Roman" w:cs="Times New Roman"/>
        </w:rPr>
        <w:t>Tweets from the United States, India, and London, England are mostly neutral, while tweets from Lagos, Nigeria have a higher negative sentiment.</w:t>
      </w:r>
    </w:p>
    <w:p w14:paraId="29468616" w14:textId="511EF2B2" w:rsidR="002C6BC6" w:rsidRPr="0028552B" w:rsidRDefault="00722A16">
      <w:pPr>
        <w:pStyle w:val="ListParagraph"/>
        <w:numPr>
          <w:ilvl w:val="0"/>
          <w:numId w:val="13"/>
        </w:numPr>
        <w:spacing w:after="120"/>
        <w:rPr>
          <w:rFonts w:ascii="Times New Roman" w:hAnsi="Times New Roman" w:cs="Times New Roman"/>
        </w:rPr>
      </w:pPr>
      <w:r w:rsidRPr="005551FE">
        <w:rPr>
          <w:rFonts w:ascii="Times New Roman" w:eastAsia="Times New Roman" w:hAnsi="Times New Roman" w:cs="Times New Roman"/>
        </w:rPr>
        <w:t>The neural</w:t>
      </w:r>
      <w:r w:rsidR="38E40413" w:rsidRPr="005551FE">
        <w:rPr>
          <w:rFonts w:ascii="Times New Roman" w:eastAsia="Times New Roman" w:hAnsi="Times New Roman" w:cs="Times New Roman"/>
        </w:rPr>
        <w:t xml:space="preserve"> network model was trained for the future tweet prediction.</w:t>
      </w:r>
    </w:p>
    <w:p w14:paraId="55185AF1" w14:textId="7D4B56BF" w:rsidR="0028552B" w:rsidRPr="005551FE" w:rsidRDefault="0028552B">
      <w:pPr>
        <w:pStyle w:val="ListParagraph"/>
        <w:numPr>
          <w:ilvl w:val="0"/>
          <w:numId w:val="13"/>
        </w:numPr>
        <w:spacing w:after="120"/>
        <w:rPr>
          <w:rFonts w:ascii="Times New Roman" w:hAnsi="Times New Roman" w:cs="Times New Roman"/>
        </w:rPr>
      </w:pPr>
      <w:r>
        <w:rPr>
          <w:rFonts w:ascii="Times New Roman" w:eastAsia="Times New Roman" w:hAnsi="Times New Roman" w:cs="Times New Roman"/>
        </w:rPr>
        <w:t xml:space="preserve">Study on how model can be deployed on </w:t>
      </w:r>
      <w:proofErr w:type="spellStart"/>
      <w:r>
        <w:rPr>
          <w:rFonts w:ascii="Times New Roman" w:eastAsia="Times New Roman" w:hAnsi="Times New Roman" w:cs="Times New Roman"/>
        </w:rPr>
        <w:t>aws</w:t>
      </w:r>
      <w:proofErr w:type="spellEnd"/>
      <w:r>
        <w:rPr>
          <w:rFonts w:ascii="Times New Roman" w:eastAsia="Times New Roman" w:hAnsi="Times New Roman" w:cs="Times New Roman"/>
        </w:rPr>
        <w:t xml:space="preserve"> cloud platform and problem faced in making machine learning project end to </w:t>
      </w:r>
      <w:proofErr w:type="gramStart"/>
      <w:r>
        <w:rPr>
          <w:rFonts w:ascii="Times New Roman" w:eastAsia="Times New Roman" w:hAnsi="Times New Roman" w:cs="Times New Roman"/>
        </w:rPr>
        <w:t>end</w:t>
      </w:r>
      <w:proofErr w:type="gramEnd"/>
    </w:p>
    <w:p w14:paraId="00530E05" w14:textId="77777777" w:rsidR="00722A16" w:rsidRPr="005551FE" w:rsidRDefault="00722A16" w:rsidP="00722A16">
      <w:pPr>
        <w:pStyle w:val="ListParagraph"/>
        <w:spacing w:after="120"/>
        <w:rPr>
          <w:rFonts w:ascii="Times New Roman" w:hAnsi="Times New Roman" w:cs="Times New Roman"/>
        </w:rPr>
      </w:pPr>
    </w:p>
    <w:p w14:paraId="4FD137FB" w14:textId="77777777" w:rsidR="0028552B" w:rsidRDefault="00747985"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4DAB71F"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C5268B"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D97DBD"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722C9C"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7EF758"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7BCA7F"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54A7F5"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6310091"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5E9476"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496C34"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9292E0"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75B0D7"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7E98F8E"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A827E9"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C2EF01"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0F8B57B"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B00D6B"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323427"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4FA7BA"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4DC5B6"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15BF33"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56D055"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D93064"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C869DB" w14:textId="77777777" w:rsidR="0028552B" w:rsidRDefault="0028552B"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BE08E4E" w14:textId="1A91D8DE" w:rsidR="00940E53" w:rsidRPr="00722A16" w:rsidRDefault="00722A16" w:rsidP="00940E53">
      <w:pPr>
        <w:jc w:val="both"/>
        <w:textAlignment w:val="baseline"/>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22A16">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w:t>
      </w:r>
      <w:r w:rsidR="00DC3F8D">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722A16">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22A16">
        <w:rPr>
          <w:rFonts w:ascii="Times New Roman" w:eastAsia="Times New Roman" w:hAnsi="Times New Roman" w:cs="Times New Roman"/>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REFERENCES: </w:t>
      </w:r>
    </w:p>
    <w:p w14:paraId="2EDD899E" w14:textId="577C4BBC" w:rsidR="00E5175F" w:rsidRPr="0028552B" w:rsidRDefault="00000000">
      <w:pPr>
        <w:pStyle w:val="ListParagraph"/>
        <w:numPr>
          <w:ilvl w:val="0"/>
          <w:numId w:val="45"/>
        </w:numPr>
        <w:jc w:val="both"/>
        <w:textAlignment w:val="baseline"/>
        <w:rPr>
          <w:rFonts w:ascii="Segoe UI" w:eastAsia="Times New Roman" w:hAnsi="Segoe UI" w:cs="Segoe UI"/>
          <w:sz w:val="18"/>
          <w:szCs w:val="18"/>
        </w:rPr>
      </w:pPr>
      <w:hyperlink r:id="rId90" w:history="1">
        <w:r w:rsidR="000A3701" w:rsidRPr="003948EC">
          <w:rPr>
            <w:rStyle w:val="Hyperlink"/>
            <w:rFonts w:ascii="Times New Roman" w:eastAsia="Times New Roman" w:hAnsi="Times New Roman" w:cs="Times New Roman"/>
          </w:rPr>
          <w:t>https://www.kaggle.com/code/edomingo/etl-chatgpt-1000-daily-tweets-dataset</w:t>
        </w:r>
      </w:hyperlink>
      <w:r w:rsidR="00940E53" w:rsidRPr="00106F9B">
        <w:rPr>
          <w:rFonts w:ascii="Times New Roman" w:eastAsia="Times New Roman" w:hAnsi="Times New Roman" w:cs="Times New Roman"/>
        </w:rPr>
        <w:t> </w:t>
      </w:r>
    </w:p>
    <w:p w14:paraId="734F9F47" w14:textId="538BC8B5" w:rsidR="00E5175F" w:rsidRPr="0028552B" w:rsidRDefault="00000000">
      <w:pPr>
        <w:pStyle w:val="ListParagraph"/>
        <w:numPr>
          <w:ilvl w:val="0"/>
          <w:numId w:val="45"/>
        </w:numPr>
        <w:jc w:val="both"/>
        <w:textAlignment w:val="baseline"/>
        <w:rPr>
          <w:rFonts w:ascii="Segoe UI" w:eastAsia="Times New Roman" w:hAnsi="Segoe UI" w:cs="Segoe UI"/>
          <w:sz w:val="18"/>
          <w:szCs w:val="18"/>
        </w:rPr>
      </w:pPr>
      <w:hyperlink r:id="rId91" w:anchor="%F0%9F%94%ACOverview" w:history="1">
        <w:r w:rsidR="0091658F" w:rsidRPr="003948EC">
          <w:rPr>
            <w:rStyle w:val="Hyperlink"/>
            <w:rFonts w:ascii="Times New Roman" w:eastAsia="Times New Roman" w:hAnsi="Times New Roman" w:cs="Times New Roman"/>
          </w:rPr>
          <w:t>https://www.kaggle.com/code/vencerlanz09/chatgpt-tweets-visual-eda-and-sentiment-analysis#%F0%9F%94%ACOverview</w:t>
        </w:r>
      </w:hyperlink>
      <w:r w:rsidR="00940E53" w:rsidRPr="0091658F">
        <w:rPr>
          <w:rFonts w:ascii="Times New Roman" w:eastAsia="Times New Roman" w:hAnsi="Times New Roman" w:cs="Times New Roman"/>
        </w:rPr>
        <w:t> </w:t>
      </w:r>
    </w:p>
    <w:p w14:paraId="11DE48F5" w14:textId="4A7EA5CD" w:rsidR="00E5175F" w:rsidRPr="0028552B" w:rsidRDefault="00000000">
      <w:pPr>
        <w:pStyle w:val="ListParagraph"/>
        <w:numPr>
          <w:ilvl w:val="0"/>
          <w:numId w:val="45"/>
        </w:numPr>
        <w:jc w:val="both"/>
        <w:textAlignment w:val="baseline"/>
        <w:rPr>
          <w:rFonts w:ascii="Segoe UI" w:eastAsia="Times New Roman" w:hAnsi="Segoe UI" w:cs="Segoe UI"/>
          <w:sz w:val="18"/>
          <w:szCs w:val="18"/>
        </w:rPr>
      </w:pPr>
      <w:hyperlink r:id="rId92" w:history="1">
        <w:r w:rsidR="00E76A76" w:rsidRPr="003948EC">
          <w:rPr>
            <w:rStyle w:val="Hyperlink"/>
            <w:rFonts w:ascii="Times New Roman" w:eastAsia="Times New Roman" w:hAnsi="Times New Roman" w:cs="Times New Roman"/>
          </w:rPr>
          <w:t>https://github.com/hxycorn/Twitter-Sentiment-Analysis-about-ChatGPT</w:t>
        </w:r>
      </w:hyperlink>
      <w:r w:rsidR="00940E53" w:rsidRPr="00E76A76">
        <w:rPr>
          <w:rFonts w:ascii="Times New Roman" w:eastAsia="Times New Roman" w:hAnsi="Times New Roman" w:cs="Times New Roman"/>
        </w:rPr>
        <w:t> </w:t>
      </w:r>
    </w:p>
    <w:p w14:paraId="2DD91AB5" w14:textId="0E52F85C" w:rsidR="00E5175F" w:rsidRPr="0028552B" w:rsidRDefault="00000000">
      <w:pPr>
        <w:pStyle w:val="ListParagraph"/>
        <w:numPr>
          <w:ilvl w:val="0"/>
          <w:numId w:val="45"/>
        </w:numPr>
        <w:jc w:val="both"/>
        <w:textAlignment w:val="baseline"/>
        <w:rPr>
          <w:rFonts w:ascii="Segoe UI" w:eastAsia="Times New Roman" w:hAnsi="Segoe UI" w:cs="Segoe UI"/>
          <w:sz w:val="18"/>
          <w:szCs w:val="18"/>
        </w:rPr>
      </w:pPr>
      <w:hyperlink r:id="rId93" w:history="1">
        <w:r w:rsidR="00EA3A92" w:rsidRPr="003948EC">
          <w:rPr>
            <w:rStyle w:val="Hyperlink"/>
            <w:rFonts w:ascii="Times New Roman" w:eastAsia="Times New Roman" w:hAnsi="Times New Roman" w:cs="Times New Roman"/>
          </w:rPr>
          <w:t>https://www.kaggle.com/code/shashidharnaiduboya/chatgpt-tweets-sentiment-analysis</w:t>
        </w:r>
      </w:hyperlink>
      <w:r w:rsidR="00940E53" w:rsidRPr="00EA3A92">
        <w:rPr>
          <w:rFonts w:ascii="Times New Roman" w:eastAsia="Times New Roman" w:hAnsi="Times New Roman" w:cs="Times New Roman"/>
        </w:rPr>
        <w:t> </w:t>
      </w:r>
    </w:p>
    <w:p w14:paraId="6CD48AE8" w14:textId="6A6F4152" w:rsidR="00E5175F" w:rsidRPr="0028552B" w:rsidRDefault="00000000">
      <w:pPr>
        <w:pStyle w:val="ListParagraph"/>
        <w:numPr>
          <w:ilvl w:val="0"/>
          <w:numId w:val="45"/>
        </w:numPr>
        <w:jc w:val="both"/>
        <w:textAlignment w:val="baseline"/>
        <w:rPr>
          <w:rFonts w:ascii="Segoe UI" w:eastAsia="Times New Roman" w:hAnsi="Segoe UI" w:cs="Segoe UI"/>
          <w:sz w:val="18"/>
          <w:szCs w:val="18"/>
        </w:rPr>
      </w:pPr>
      <w:hyperlink r:id="rId94" w:history="1">
        <w:r w:rsidR="00722A16" w:rsidRPr="003948EC">
          <w:rPr>
            <w:rStyle w:val="Hyperlink"/>
            <w:rFonts w:ascii="Times New Roman" w:eastAsia="Times New Roman" w:hAnsi="Times New Roman" w:cs="Times New Roman"/>
          </w:rPr>
          <w:t>https://www.kaggle.com/code/chadsaglam/chatgpd-tweets-with-deep-learning-using-bert</w:t>
        </w:r>
      </w:hyperlink>
      <w:r w:rsidR="00940E53" w:rsidRPr="00722A16">
        <w:rPr>
          <w:rFonts w:ascii="Times New Roman" w:eastAsia="Times New Roman" w:hAnsi="Times New Roman" w:cs="Times New Roman"/>
        </w:rPr>
        <w:t> </w:t>
      </w:r>
    </w:p>
    <w:p w14:paraId="607A2CA9" w14:textId="335C39F2" w:rsidR="00E5175F" w:rsidRPr="0028552B" w:rsidRDefault="00000000">
      <w:pPr>
        <w:pStyle w:val="ListParagraph"/>
        <w:numPr>
          <w:ilvl w:val="0"/>
          <w:numId w:val="45"/>
        </w:numPr>
        <w:jc w:val="both"/>
        <w:textAlignment w:val="baseline"/>
        <w:rPr>
          <w:rFonts w:ascii="Segoe UI" w:eastAsia="Times New Roman" w:hAnsi="Segoe UI" w:cs="Segoe UI"/>
          <w:sz w:val="18"/>
          <w:szCs w:val="18"/>
        </w:rPr>
      </w:pPr>
      <w:hyperlink r:id="rId95" w:history="1">
        <w:r w:rsidR="00722A16" w:rsidRPr="003948EC">
          <w:rPr>
            <w:rStyle w:val="Hyperlink"/>
            <w:rFonts w:ascii="Times New Roman" w:eastAsia="Times New Roman" w:hAnsi="Times New Roman" w:cs="Times New Roman"/>
          </w:rPr>
          <w:t>https://www.kaggle.com/code/larysakrasnova/analysis-content-of-responses/notebook</w:t>
        </w:r>
      </w:hyperlink>
      <w:r w:rsidR="00940E53" w:rsidRPr="00722A16">
        <w:rPr>
          <w:rFonts w:ascii="Times New Roman" w:eastAsia="Times New Roman" w:hAnsi="Times New Roman" w:cs="Times New Roman"/>
        </w:rPr>
        <w:t> </w:t>
      </w:r>
    </w:p>
    <w:p w14:paraId="29CC2025" w14:textId="50C5D814" w:rsidR="00E5175F" w:rsidRPr="0028552B" w:rsidRDefault="00000000">
      <w:pPr>
        <w:pStyle w:val="ListParagraph"/>
        <w:numPr>
          <w:ilvl w:val="0"/>
          <w:numId w:val="45"/>
        </w:numPr>
        <w:jc w:val="both"/>
        <w:textAlignment w:val="baseline"/>
        <w:rPr>
          <w:rFonts w:ascii="Segoe UI" w:eastAsia="Times New Roman" w:hAnsi="Segoe UI" w:cs="Segoe UI"/>
          <w:sz w:val="18"/>
          <w:szCs w:val="18"/>
        </w:rPr>
      </w:pPr>
      <w:hyperlink r:id="rId96" w:history="1">
        <w:r w:rsidR="00722A16" w:rsidRPr="003948EC">
          <w:rPr>
            <w:rStyle w:val="Hyperlink"/>
            <w:rFonts w:ascii="Times New Roman" w:eastAsia="Times New Roman" w:hAnsi="Times New Roman" w:cs="Times New Roman"/>
          </w:rPr>
          <w:t>https://github.com/aws/amazon-sagemaker-examples/blob/main/introduction_to_amazon_algorithms/jumpstart_text_classification/Amazon_JumpStart_Text_Classification.ipynb</w:t>
        </w:r>
      </w:hyperlink>
      <w:r w:rsidR="00940E53" w:rsidRPr="00722A16">
        <w:rPr>
          <w:rFonts w:ascii="Times New Roman" w:eastAsia="Times New Roman" w:hAnsi="Times New Roman" w:cs="Times New Roman"/>
        </w:rPr>
        <w:t> </w:t>
      </w:r>
    </w:p>
    <w:p w14:paraId="54791DA6" w14:textId="4C76E3FB" w:rsidR="00722A16" w:rsidRPr="00722A16" w:rsidRDefault="00000000">
      <w:pPr>
        <w:pStyle w:val="ListParagraph"/>
        <w:numPr>
          <w:ilvl w:val="0"/>
          <w:numId w:val="45"/>
        </w:numPr>
        <w:jc w:val="both"/>
        <w:textAlignment w:val="baseline"/>
        <w:rPr>
          <w:rFonts w:ascii="Segoe UI" w:eastAsia="Times New Roman" w:hAnsi="Segoe UI" w:cs="Segoe UI"/>
          <w:sz w:val="18"/>
          <w:szCs w:val="18"/>
        </w:rPr>
      </w:pPr>
      <w:hyperlink r:id="rId97" w:history="1">
        <w:r w:rsidR="00722A16" w:rsidRPr="003948EC">
          <w:rPr>
            <w:rStyle w:val="Hyperlink"/>
            <w:rFonts w:ascii="Times New Roman" w:eastAsia="Times New Roman" w:hAnsi="Times New Roman" w:cs="Times New Roman"/>
          </w:rPr>
          <w:t>https://docs.aws.amazon.com/sagemaker/latest/dg/sms-text-classification-multilabel.html</w:t>
        </w:r>
      </w:hyperlink>
      <w:r w:rsidR="00940E53" w:rsidRPr="00722A16">
        <w:rPr>
          <w:rFonts w:ascii="Times New Roman" w:eastAsia="Times New Roman" w:hAnsi="Times New Roman" w:cs="Times New Roman"/>
        </w:rPr>
        <w:t> </w:t>
      </w:r>
    </w:p>
    <w:p w14:paraId="0E452861" w14:textId="784287A6" w:rsidR="00E5175F" w:rsidRPr="0028552B" w:rsidRDefault="00000000">
      <w:pPr>
        <w:pStyle w:val="ListParagraph"/>
        <w:numPr>
          <w:ilvl w:val="0"/>
          <w:numId w:val="45"/>
        </w:numPr>
        <w:jc w:val="both"/>
        <w:textAlignment w:val="baseline"/>
        <w:rPr>
          <w:rFonts w:ascii="Segoe UI" w:eastAsia="Times New Roman" w:hAnsi="Segoe UI" w:cs="Segoe UI"/>
          <w:sz w:val="18"/>
          <w:szCs w:val="18"/>
        </w:rPr>
      </w:pPr>
      <w:hyperlink r:id="rId98" w:history="1">
        <w:r w:rsidR="00722A16" w:rsidRPr="003948EC">
          <w:rPr>
            <w:rStyle w:val="Hyperlink"/>
            <w:rFonts w:ascii="Times New Roman" w:eastAsia="Times New Roman" w:hAnsi="Times New Roman" w:cs="Times New Roman"/>
          </w:rPr>
          <w:t>https://docs.aws.amazon.com/sagemaker/latest/APIReference/API_CreateTrainingJob.html</w:t>
        </w:r>
      </w:hyperlink>
      <w:r w:rsidR="00940E53" w:rsidRPr="00722A16">
        <w:rPr>
          <w:rFonts w:ascii="Times New Roman" w:eastAsia="Times New Roman" w:hAnsi="Times New Roman" w:cs="Times New Roman"/>
        </w:rPr>
        <w:t> </w:t>
      </w:r>
    </w:p>
    <w:p w14:paraId="5D4EF30E" w14:textId="264C07C0" w:rsidR="00940E53" w:rsidRPr="00722A16" w:rsidRDefault="00000000">
      <w:pPr>
        <w:pStyle w:val="ListParagraph"/>
        <w:numPr>
          <w:ilvl w:val="0"/>
          <w:numId w:val="45"/>
        </w:numPr>
        <w:jc w:val="both"/>
        <w:textAlignment w:val="baseline"/>
        <w:rPr>
          <w:rFonts w:ascii="Segoe UI" w:eastAsia="Times New Roman" w:hAnsi="Segoe UI" w:cs="Segoe UI"/>
          <w:sz w:val="18"/>
          <w:szCs w:val="18"/>
        </w:rPr>
      </w:pPr>
      <w:hyperlink r:id="rId99" w:history="1">
        <w:r w:rsidR="00722A16" w:rsidRPr="003948EC">
          <w:rPr>
            <w:rStyle w:val="Hyperlink"/>
            <w:rFonts w:ascii="Times New Roman" w:eastAsia="Times New Roman" w:hAnsi="Times New Roman" w:cs="Times New Roman"/>
          </w:rPr>
          <w:t>https://aws.amazon.com/blogs/machine-learning/part-2-model-hosting-patterns-in-amazon-sagemaker-getting-started-with-deploying-real-time-models-on-sagemaker/ </w:t>
        </w:r>
      </w:hyperlink>
    </w:p>
    <w:p w14:paraId="38CF519A" w14:textId="77777777" w:rsidR="00940E53" w:rsidRPr="00940E53" w:rsidRDefault="00940E53" w:rsidP="00940E53">
      <w:pPr>
        <w:ind w:left="720"/>
        <w:jc w:val="both"/>
        <w:textAlignment w:val="baseline"/>
        <w:rPr>
          <w:rFonts w:ascii="Segoe UI" w:eastAsia="Times New Roman" w:hAnsi="Segoe UI" w:cs="Segoe UI"/>
          <w:sz w:val="18"/>
          <w:szCs w:val="18"/>
        </w:rPr>
      </w:pPr>
      <w:r w:rsidRPr="00940E53">
        <w:rPr>
          <w:rFonts w:ascii="Calibri" w:eastAsia="Times New Roman" w:hAnsi="Calibri" w:cs="Calibri"/>
        </w:rPr>
        <w:t> </w:t>
      </w:r>
    </w:p>
    <w:p w14:paraId="09A77AF3" w14:textId="2A10774A" w:rsidR="007C411E" w:rsidRPr="005551FE" w:rsidRDefault="007C411E" w:rsidP="00940E53">
      <w:pPr>
        <w:pStyle w:val="ListParagraph"/>
        <w:jc w:val="both"/>
        <w:rPr>
          <w:rFonts w:ascii="Times New Roman" w:hAnsi="Times New Roman" w:cs="Times New Roman"/>
        </w:rPr>
      </w:pPr>
    </w:p>
    <w:p w14:paraId="671D0823" w14:textId="77777777" w:rsidR="007C411E" w:rsidRPr="005551FE" w:rsidRDefault="007C411E" w:rsidP="005551FE">
      <w:pPr>
        <w:pStyle w:val="ListParagraph"/>
        <w:jc w:val="both"/>
        <w:rPr>
          <w:rFonts w:ascii="Times New Roman" w:hAnsi="Times New Roman" w:cs="Times New Roman"/>
        </w:rPr>
      </w:pPr>
    </w:p>
    <w:p w14:paraId="7CF5AC62" w14:textId="3A56058F" w:rsidR="000D69CA" w:rsidRPr="005551FE" w:rsidRDefault="000D69CA" w:rsidP="005551FE">
      <w:pPr>
        <w:jc w:val="both"/>
        <w:rPr>
          <w:rFonts w:ascii="Times New Roman" w:hAnsi="Times New Roman" w:cs="Times New Roman"/>
        </w:rPr>
      </w:pPr>
    </w:p>
    <w:p w14:paraId="62E5FAA1" w14:textId="2BCCE9DA" w:rsidR="000D69CA" w:rsidRPr="005551FE" w:rsidRDefault="000D69CA" w:rsidP="005551FE">
      <w:pPr>
        <w:jc w:val="both"/>
        <w:rPr>
          <w:rFonts w:ascii="Times New Roman" w:hAnsi="Times New Roman" w:cs="Times New Roman"/>
        </w:rPr>
      </w:pPr>
    </w:p>
    <w:p w14:paraId="03F8B75C" w14:textId="1F7C0E94" w:rsidR="000D69CA" w:rsidRPr="005551FE" w:rsidRDefault="000D69CA" w:rsidP="005551FE">
      <w:pPr>
        <w:jc w:val="both"/>
        <w:rPr>
          <w:rFonts w:ascii="Times New Roman" w:hAnsi="Times New Roman" w:cs="Times New Roman"/>
        </w:rPr>
      </w:pPr>
    </w:p>
    <w:sectPr w:rsidR="000D69CA" w:rsidRPr="005551FE" w:rsidSect="008622D8">
      <w:headerReference w:type="default" r:id="rId100"/>
      <w:footerReference w:type="default" r:id="rId101"/>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73EB0" w14:textId="77777777" w:rsidR="004F63C0" w:rsidRDefault="004F63C0" w:rsidP="00467B3E">
      <w:r>
        <w:separator/>
      </w:r>
    </w:p>
  </w:endnote>
  <w:endnote w:type="continuationSeparator" w:id="0">
    <w:p w14:paraId="5602E4E1" w14:textId="77777777" w:rsidR="004F63C0" w:rsidRDefault="004F63C0" w:rsidP="00467B3E">
      <w:r>
        <w:continuationSeparator/>
      </w:r>
    </w:p>
  </w:endnote>
  <w:endnote w:type="continuationNotice" w:id="1">
    <w:p w14:paraId="2BBC69F9" w14:textId="77777777" w:rsidR="004F63C0" w:rsidRDefault="004F63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notTrueType/>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Lato">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5978119"/>
      <w:docPartObj>
        <w:docPartGallery w:val="Page Numbers (Bottom of Page)"/>
        <w:docPartUnique/>
      </w:docPartObj>
    </w:sdtPr>
    <w:sdtEndPr>
      <w:rPr>
        <w:noProof/>
      </w:rPr>
    </w:sdtEndPr>
    <w:sdtContent>
      <w:p w14:paraId="6EEAC7BB" w14:textId="1D8CA01E" w:rsidR="00E747C5" w:rsidRDefault="00E747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375AA8" w14:textId="78584F65" w:rsidR="00E747C5" w:rsidRDefault="00E747C5" w:rsidP="00152F0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5CF6C" w14:textId="77777777" w:rsidR="004F63C0" w:rsidRDefault="004F63C0" w:rsidP="00467B3E">
      <w:r>
        <w:separator/>
      </w:r>
    </w:p>
  </w:footnote>
  <w:footnote w:type="continuationSeparator" w:id="0">
    <w:p w14:paraId="23F67ECC" w14:textId="77777777" w:rsidR="004F63C0" w:rsidRDefault="004F63C0" w:rsidP="00467B3E">
      <w:r>
        <w:continuationSeparator/>
      </w:r>
    </w:p>
  </w:footnote>
  <w:footnote w:type="continuationNotice" w:id="1">
    <w:p w14:paraId="21EFD0EA" w14:textId="77777777" w:rsidR="004F63C0" w:rsidRDefault="004F63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0A940" w14:textId="430FDC49" w:rsidR="00E747C5" w:rsidRDefault="00E747C5">
    <w:pPr>
      <w:pStyle w:val="Header"/>
    </w:pPr>
    <w:r>
      <w:t>The University of Texas at Arlington</w:t>
    </w:r>
  </w:p>
  <w:p w14:paraId="5282C1BF" w14:textId="77777777" w:rsidR="00E747C5" w:rsidRDefault="00E747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FAD1"/>
    <w:multiLevelType w:val="multilevel"/>
    <w:tmpl w:val="57B2D8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BD0F06"/>
    <w:multiLevelType w:val="hybridMultilevel"/>
    <w:tmpl w:val="F8D6B618"/>
    <w:lvl w:ilvl="0" w:tplc="DABE5B6A">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BA3F33"/>
    <w:multiLevelType w:val="hybridMultilevel"/>
    <w:tmpl w:val="A6CC820E"/>
    <w:lvl w:ilvl="0" w:tplc="DABE5B6A">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E37C2A"/>
    <w:multiLevelType w:val="hybridMultilevel"/>
    <w:tmpl w:val="8A323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6F1D31"/>
    <w:multiLevelType w:val="hybridMultilevel"/>
    <w:tmpl w:val="3EFE1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7D07E7"/>
    <w:multiLevelType w:val="hybridMultilevel"/>
    <w:tmpl w:val="9AFE8C44"/>
    <w:lvl w:ilvl="0" w:tplc="DABE5B6A">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3BB067"/>
    <w:multiLevelType w:val="multilevel"/>
    <w:tmpl w:val="CF94DC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B5FB8E"/>
    <w:multiLevelType w:val="hybridMultilevel"/>
    <w:tmpl w:val="03B699B0"/>
    <w:lvl w:ilvl="0" w:tplc="70F4BD02">
      <w:start w:val="1"/>
      <w:numFmt w:val="upperLetter"/>
      <w:lvlText w:val="%1)"/>
      <w:lvlJc w:val="left"/>
      <w:pPr>
        <w:ind w:left="720" w:hanging="360"/>
      </w:pPr>
    </w:lvl>
    <w:lvl w:ilvl="1" w:tplc="6A583338">
      <w:start w:val="1"/>
      <w:numFmt w:val="lowerLetter"/>
      <w:lvlText w:val="%2."/>
      <w:lvlJc w:val="left"/>
      <w:pPr>
        <w:ind w:left="1440" w:hanging="360"/>
      </w:pPr>
    </w:lvl>
    <w:lvl w:ilvl="2" w:tplc="6EC2706A">
      <w:start w:val="1"/>
      <w:numFmt w:val="lowerRoman"/>
      <w:lvlText w:val="%3."/>
      <w:lvlJc w:val="right"/>
      <w:pPr>
        <w:ind w:left="2160" w:hanging="180"/>
      </w:pPr>
    </w:lvl>
    <w:lvl w:ilvl="3" w:tplc="2BBA0BAA">
      <w:start w:val="1"/>
      <w:numFmt w:val="decimal"/>
      <w:lvlText w:val="%4."/>
      <w:lvlJc w:val="left"/>
      <w:pPr>
        <w:ind w:left="2880" w:hanging="360"/>
      </w:pPr>
    </w:lvl>
    <w:lvl w:ilvl="4" w:tplc="F7FC3214">
      <w:start w:val="1"/>
      <w:numFmt w:val="lowerLetter"/>
      <w:lvlText w:val="%5."/>
      <w:lvlJc w:val="left"/>
      <w:pPr>
        <w:ind w:left="3600" w:hanging="360"/>
      </w:pPr>
    </w:lvl>
    <w:lvl w:ilvl="5" w:tplc="70A26612">
      <w:start w:val="1"/>
      <w:numFmt w:val="lowerRoman"/>
      <w:lvlText w:val="%6."/>
      <w:lvlJc w:val="right"/>
      <w:pPr>
        <w:ind w:left="4320" w:hanging="180"/>
      </w:pPr>
    </w:lvl>
    <w:lvl w:ilvl="6" w:tplc="6060A794">
      <w:start w:val="1"/>
      <w:numFmt w:val="decimal"/>
      <w:lvlText w:val="%7."/>
      <w:lvlJc w:val="left"/>
      <w:pPr>
        <w:ind w:left="5040" w:hanging="360"/>
      </w:pPr>
    </w:lvl>
    <w:lvl w:ilvl="7" w:tplc="6A745CA2">
      <w:start w:val="1"/>
      <w:numFmt w:val="lowerLetter"/>
      <w:lvlText w:val="%8."/>
      <w:lvlJc w:val="left"/>
      <w:pPr>
        <w:ind w:left="5760" w:hanging="360"/>
      </w:pPr>
    </w:lvl>
    <w:lvl w:ilvl="8" w:tplc="4ADC3878">
      <w:start w:val="1"/>
      <w:numFmt w:val="lowerRoman"/>
      <w:lvlText w:val="%9."/>
      <w:lvlJc w:val="right"/>
      <w:pPr>
        <w:ind w:left="6480" w:hanging="180"/>
      </w:pPr>
    </w:lvl>
  </w:abstractNum>
  <w:abstractNum w:abstractNumId="8" w15:restartNumberingAfterBreak="0">
    <w:nsid w:val="1B54281F"/>
    <w:multiLevelType w:val="hybridMultilevel"/>
    <w:tmpl w:val="CC7AE74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C0346D4"/>
    <w:multiLevelType w:val="hybridMultilevel"/>
    <w:tmpl w:val="FCD651B0"/>
    <w:lvl w:ilvl="0" w:tplc="04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8A3D50"/>
    <w:multiLevelType w:val="multilevel"/>
    <w:tmpl w:val="B08C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CA5CF5"/>
    <w:multiLevelType w:val="hybridMultilevel"/>
    <w:tmpl w:val="9FFAB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9372F5"/>
    <w:multiLevelType w:val="hybridMultilevel"/>
    <w:tmpl w:val="FDC2C7C6"/>
    <w:lvl w:ilvl="0" w:tplc="DABE5B6A">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03A728"/>
    <w:multiLevelType w:val="multilevel"/>
    <w:tmpl w:val="B81EF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DE2360"/>
    <w:multiLevelType w:val="multilevel"/>
    <w:tmpl w:val="DE62EA52"/>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0E45DA3"/>
    <w:multiLevelType w:val="hybridMultilevel"/>
    <w:tmpl w:val="BF14EB90"/>
    <w:lvl w:ilvl="0" w:tplc="28CECFDC">
      <w:start w:val="1"/>
      <w:numFmt w:val="upperLetter"/>
      <w:lvlText w:val="%1.)"/>
      <w:lvlJc w:val="left"/>
      <w:pPr>
        <w:ind w:left="720" w:hanging="360"/>
      </w:pPr>
      <w:rPr>
        <w:rFonts w:eastAsia="Helvetica Neue" w:hint="default"/>
        <w:b/>
        <w:color w:val="2424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7C0BB7"/>
    <w:multiLevelType w:val="hybridMultilevel"/>
    <w:tmpl w:val="160AD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ED54BB"/>
    <w:multiLevelType w:val="hybridMultilevel"/>
    <w:tmpl w:val="67884C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72966E8"/>
    <w:multiLevelType w:val="hybridMultilevel"/>
    <w:tmpl w:val="5E4E702E"/>
    <w:lvl w:ilvl="0" w:tplc="DABE5B6A">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C00C00"/>
    <w:multiLevelType w:val="hybridMultilevel"/>
    <w:tmpl w:val="00CE3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09352C"/>
    <w:multiLevelType w:val="hybridMultilevel"/>
    <w:tmpl w:val="46325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EE6FBA"/>
    <w:multiLevelType w:val="hybridMultilevel"/>
    <w:tmpl w:val="B8F2C2E6"/>
    <w:lvl w:ilvl="0" w:tplc="FFFFFFFF">
      <w:start w:val="1"/>
      <w:numFmt w:val="decimal"/>
      <w:lvlText w:val="%1."/>
      <w:lvlJc w:val="left"/>
      <w:pPr>
        <w:ind w:left="540" w:hanging="360"/>
      </w:pPr>
      <w:rPr>
        <w:rFonts w:hint="default"/>
      </w:rPr>
    </w:lvl>
    <w:lvl w:ilvl="1" w:tplc="0409001B">
      <w:start w:val="1"/>
      <w:numFmt w:val="lowerRoman"/>
      <w:lvlText w:val="%2."/>
      <w:lvlJc w:val="righ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22" w15:restartNumberingAfterBreak="0">
    <w:nsid w:val="3C20523A"/>
    <w:multiLevelType w:val="hybridMultilevel"/>
    <w:tmpl w:val="63FE6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7515D0"/>
    <w:multiLevelType w:val="hybridMultilevel"/>
    <w:tmpl w:val="2734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80D71B"/>
    <w:multiLevelType w:val="multilevel"/>
    <w:tmpl w:val="EB56D02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595C967"/>
    <w:multiLevelType w:val="multilevel"/>
    <w:tmpl w:val="833E59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6143771"/>
    <w:multiLevelType w:val="hybridMultilevel"/>
    <w:tmpl w:val="44582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347304"/>
    <w:multiLevelType w:val="hybridMultilevel"/>
    <w:tmpl w:val="51244E90"/>
    <w:lvl w:ilvl="0" w:tplc="08090001">
      <w:start w:val="1"/>
      <w:numFmt w:val="bullet"/>
      <w:lvlText w:val=""/>
      <w:lvlJc w:val="left"/>
      <w:pPr>
        <w:ind w:left="720" w:hanging="360"/>
      </w:pPr>
      <w:rPr>
        <w:rFonts w:ascii="Symbol" w:hAnsi="Symbol"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9089FE0"/>
    <w:multiLevelType w:val="hybridMultilevel"/>
    <w:tmpl w:val="8B7ED60C"/>
    <w:lvl w:ilvl="0" w:tplc="374251DC">
      <w:start w:val="1"/>
      <w:numFmt w:val="bullet"/>
      <w:lvlText w:val=""/>
      <w:lvlJc w:val="left"/>
      <w:pPr>
        <w:ind w:left="720" w:hanging="360"/>
      </w:pPr>
      <w:rPr>
        <w:rFonts w:ascii="Symbol" w:hAnsi="Symbol" w:hint="default"/>
      </w:rPr>
    </w:lvl>
    <w:lvl w:ilvl="1" w:tplc="CBCA9C14">
      <w:start w:val="1"/>
      <w:numFmt w:val="bullet"/>
      <w:lvlText w:val="o"/>
      <w:lvlJc w:val="left"/>
      <w:pPr>
        <w:ind w:left="1440" w:hanging="360"/>
      </w:pPr>
      <w:rPr>
        <w:rFonts w:ascii="Courier New" w:hAnsi="Courier New" w:hint="default"/>
      </w:rPr>
    </w:lvl>
    <w:lvl w:ilvl="2" w:tplc="4B348114">
      <w:start w:val="1"/>
      <w:numFmt w:val="bullet"/>
      <w:lvlText w:val=""/>
      <w:lvlJc w:val="left"/>
      <w:pPr>
        <w:ind w:left="2160" w:hanging="360"/>
      </w:pPr>
      <w:rPr>
        <w:rFonts w:ascii="Wingdings" w:hAnsi="Wingdings" w:hint="default"/>
      </w:rPr>
    </w:lvl>
    <w:lvl w:ilvl="3" w:tplc="82C2E7A6">
      <w:start w:val="1"/>
      <w:numFmt w:val="bullet"/>
      <w:lvlText w:val=""/>
      <w:lvlJc w:val="left"/>
      <w:pPr>
        <w:ind w:left="2880" w:hanging="360"/>
      </w:pPr>
      <w:rPr>
        <w:rFonts w:ascii="Symbol" w:hAnsi="Symbol" w:hint="default"/>
      </w:rPr>
    </w:lvl>
    <w:lvl w:ilvl="4" w:tplc="64CC3CDC">
      <w:start w:val="1"/>
      <w:numFmt w:val="bullet"/>
      <w:lvlText w:val="o"/>
      <w:lvlJc w:val="left"/>
      <w:pPr>
        <w:ind w:left="3600" w:hanging="360"/>
      </w:pPr>
      <w:rPr>
        <w:rFonts w:ascii="Courier New" w:hAnsi="Courier New" w:hint="default"/>
      </w:rPr>
    </w:lvl>
    <w:lvl w:ilvl="5" w:tplc="2B327F2A">
      <w:start w:val="1"/>
      <w:numFmt w:val="bullet"/>
      <w:lvlText w:val=""/>
      <w:lvlJc w:val="left"/>
      <w:pPr>
        <w:ind w:left="4320" w:hanging="360"/>
      </w:pPr>
      <w:rPr>
        <w:rFonts w:ascii="Wingdings" w:hAnsi="Wingdings" w:hint="default"/>
      </w:rPr>
    </w:lvl>
    <w:lvl w:ilvl="6" w:tplc="E4787CD4">
      <w:start w:val="1"/>
      <w:numFmt w:val="bullet"/>
      <w:lvlText w:val=""/>
      <w:lvlJc w:val="left"/>
      <w:pPr>
        <w:ind w:left="5040" w:hanging="360"/>
      </w:pPr>
      <w:rPr>
        <w:rFonts w:ascii="Symbol" w:hAnsi="Symbol" w:hint="default"/>
      </w:rPr>
    </w:lvl>
    <w:lvl w:ilvl="7" w:tplc="43BE566C">
      <w:start w:val="1"/>
      <w:numFmt w:val="bullet"/>
      <w:lvlText w:val="o"/>
      <w:lvlJc w:val="left"/>
      <w:pPr>
        <w:ind w:left="5760" w:hanging="360"/>
      </w:pPr>
      <w:rPr>
        <w:rFonts w:ascii="Courier New" w:hAnsi="Courier New" w:hint="default"/>
      </w:rPr>
    </w:lvl>
    <w:lvl w:ilvl="8" w:tplc="F6665716">
      <w:start w:val="1"/>
      <w:numFmt w:val="bullet"/>
      <w:lvlText w:val=""/>
      <w:lvlJc w:val="left"/>
      <w:pPr>
        <w:ind w:left="6480" w:hanging="360"/>
      </w:pPr>
      <w:rPr>
        <w:rFonts w:ascii="Wingdings" w:hAnsi="Wingdings" w:hint="default"/>
      </w:rPr>
    </w:lvl>
  </w:abstractNum>
  <w:abstractNum w:abstractNumId="29" w15:restartNumberingAfterBreak="0">
    <w:nsid w:val="4AD63F17"/>
    <w:multiLevelType w:val="hybridMultilevel"/>
    <w:tmpl w:val="AC9459AE"/>
    <w:lvl w:ilvl="0" w:tplc="2C8C7494">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BDA52F"/>
    <w:multiLevelType w:val="multilevel"/>
    <w:tmpl w:val="DAF21D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FB2176C"/>
    <w:multiLevelType w:val="hybridMultilevel"/>
    <w:tmpl w:val="64740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565964"/>
    <w:multiLevelType w:val="multilevel"/>
    <w:tmpl w:val="A774A2D2"/>
    <w:lvl w:ilvl="0">
      <w:start w:val="1"/>
      <w:numFmt w:val="decimal"/>
      <w:lvlText w:val="%1."/>
      <w:lvlJc w:val="left"/>
      <w:pPr>
        <w:tabs>
          <w:tab w:val="num" w:pos="720"/>
        </w:tabs>
        <w:ind w:left="720" w:hanging="360"/>
      </w:pPr>
      <w:rPr>
        <w:rFonts w:asciiTheme="minorHAnsi" w:eastAsiaTheme="minorHAnsi"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663311"/>
    <w:multiLevelType w:val="hybridMultilevel"/>
    <w:tmpl w:val="EB084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612C58"/>
    <w:multiLevelType w:val="hybridMultilevel"/>
    <w:tmpl w:val="E5A0C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2702413"/>
    <w:multiLevelType w:val="hybridMultilevel"/>
    <w:tmpl w:val="5316F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4234C9E"/>
    <w:multiLevelType w:val="hybridMultilevel"/>
    <w:tmpl w:val="9258A306"/>
    <w:lvl w:ilvl="0" w:tplc="DABE5B6A">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634BC1"/>
    <w:multiLevelType w:val="multilevel"/>
    <w:tmpl w:val="30CA3B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6A55725"/>
    <w:multiLevelType w:val="hybridMultilevel"/>
    <w:tmpl w:val="452298DA"/>
    <w:lvl w:ilvl="0" w:tplc="7F1006B8">
      <w:start w:val="1"/>
      <w:numFmt w:val="decimal"/>
      <w:lvlText w:val="%1."/>
      <w:lvlJc w:val="left"/>
      <w:pPr>
        <w:ind w:left="1440" w:hanging="360"/>
      </w:pPr>
    </w:lvl>
    <w:lvl w:ilvl="1" w:tplc="0E8A30A2">
      <w:start w:val="1"/>
      <w:numFmt w:val="lowerLetter"/>
      <w:lvlText w:val="%2."/>
      <w:lvlJc w:val="left"/>
      <w:pPr>
        <w:ind w:left="1440" w:hanging="360"/>
      </w:pPr>
    </w:lvl>
    <w:lvl w:ilvl="2" w:tplc="27203BFA">
      <w:start w:val="1"/>
      <w:numFmt w:val="lowerRoman"/>
      <w:lvlText w:val="%3."/>
      <w:lvlJc w:val="right"/>
      <w:pPr>
        <w:ind w:left="2160" w:hanging="180"/>
      </w:pPr>
    </w:lvl>
    <w:lvl w:ilvl="3" w:tplc="72E2DF24">
      <w:start w:val="1"/>
      <w:numFmt w:val="decimal"/>
      <w:lvlText w:val="%4."/>
      <w:lvlJc w:val="left"/>
      <w:pPr>
        <w:ind w:left="2880" w:hanging="360"/>
      </w:pPr>
    </w:lvl>
    <w:lvl w:ilvl="4" w:tplc="24AEA536">
      <w:start w:val="1"/>
      <w:numFmt w:val="lowerLetter"/>
      <w:lvlText w:val="%5."/>
      <w:lvlJc w:val="left"/>
      <w:pPr>
        <w:ind w:left="3600" w:hanging="360"/>
      </w:pPr>
    </w:lvl>
    <w:lvl w:ilvl="5" w:tplc="A9047894">
      <w:start w:val="1"/>
      <w:numFmt w:val="lowerRoman"/>
      <w:lvlText w:val="%6."/>
      <w:lvlJc w:val="right"/>
      <w:pPr>
        <w:ind w:left="4320" w:hanging="180"/>
      </w:pPr>
    </w:lvl>
    <w:lvl w:ilvl="6" w:tplc="3A6A616E">
      <w:start w:val="1"/>
      <w:numFmt w:val="decimal"/>
      <w:lvlText w:val="%7."/>
      <w:lvlJc w:val="left"/>
      <w:pPr>
        <w:ind w:left="5040" w:hanging="360"/>
      </w:pPr>
    </w:lvl>
    <w:lvl w:ilvl="7" w:tplc="10841EB2">
      <w:start w:val="1"/>
      <w:numFmt w:val="lowerLetter"/>
      <w:lvlText w:val="%8."/>
      <w:lvlJc w:val="left"/>
      <w:pPr>
        <w:ind w:left="5760" w:hanging="360"/>
      </w:pPr>
    </w:lvl>
    <w:lvl w:ilvl="8" w:tplc="D902DFE6">
      <w:start w:val="1"/>
      <w:numFmt w:val="lowerRoman"/>
      <w:lvlText w:val="%9."/>
      <w:lvlJc w:val="right"/>
      <w:pPr>
        <w:ind w:left="6480" w:hanging="180"/>
      </w:pPr>
    </w:lvl>
  </w:abstractNum>
  <w:abstractNum w:abstractNumId="39" w15:restartNumberingAfterBreak="0">
    <w:nsid w:val="67F01E60"/>
    <w:multiLevelType w:val="hybridMultilevel"/>
    <w:tmpl w:val="198C51FC"/>
    <w:lvl w:ilvl="0" w:tplc="DABE5B6A">
      <w:numFmt w:val="bullet"/>
      <w:lvlText w:val="•"/>
      <w:lvlJc w:val="left"/>
      <w:pPr>
        <w:ind w:left="720" w:hanging="360"/>
      </w:pPr>
      <w:rPr>
        <w:rFonts w:hint="default"/>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8C7CCE8"/>
    <w:multiLevelType w:val="multilevel"/>
    <w:tmpl w:val="AE36FD32"/>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B637D7E"/>
    <w:multiLevelType w:val="hybridMultilevel"/>
    <w:tmpl w:val="249AB0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B9BB409"/>
    <w:multiLevelType w:val="hybridMultilevel"/>
    <w:tmpl w:val="892038CC"/>
    <w:lvl w:ilvl="0" w:tplc="33F233BE">
      <w:start w:val="1"/>
      <w:numFmt w:val="bullet"/>
      <w:lvlText w:val=""/>
      <w:lvlJc w:val="left"/>
      <w:pPr>
        <w:ind w:left="720" w:hanging="360"/>
      </w:pPr>
      <w:rPr>
        <w:rFonts w:ascii="Symbol" w:hAnsi="Symbol" w:hint="default"/>
      </w:rPr>
    </w:lvl>
    <w:lvl w:ilvl="1" w:tplc="81806A3C">
      <w:start w:val="1"/>
      <w:numFmt w:val="bullet"/>
      <w:lvlText w:val="o"/>
      <w:lvlJc w:val="left"/>
      <w:pPr>
        <w:ind w:left="1440" w:hanging="360"/>
      </w:pPr>
      <w:rPr>
        <w:rFonts w:ascii="Courier New" w:hAnsi="Courier New" w:hint="default"/>
      </w:rPr>
    </w:lvl>
    <w:lvl w:ilvl="2" w:tplc="D6308444">
      <w:start w:val="1"/>
      <w:numFmt w:val="bullet"/>
      <w:lvlText w:val=""/>
      <w:lvlJc w:val="left"/>
      <w:pPr>
        <w:ind w:left="2160" w:hanging="360"/>
      </w:pPr>
      <w:rPr>
        <w:rFonts w:ascii="Wingdings" w:hAnsi="Wingdings" w:hint="default"/>
      </w:rPr>
    </w:lvl>
    <w:lvl w:ilvl="3" w:tplc="99921FD2">
      <w:start w:val="1"/>
      <w:numFmt w:val="decimal"/>
      <w:lvlText w:val="%4."/>
      <w:lvlJc w:val="left"/>
      <w:pPr>
        <w:ind w:left="2250" w:hanging="360"/>
      </w:pPr>
    </w:lvl>
    <w:lvl w:ilvl="4" w:tplc="33B03E52">
      <w:start w:val="1"/>
      <w:numFmt w:val="bullet"/>
      <w:lvlText w:val="o"/>
      <w:lvlJc w:val="left"/>
      <w:pPr>
        <w:ind w:left="3600" w:hanging="360"/>
      </w:pPr>
      <w:rPr>
        <w:rFonts w:ascii="Courier New" w:hAnsi="Courier New" w:hint="default"/>
      </w:rPr>
    </w:lvl>
    <w:lvl w:ilvl="5" w:tplc="1E48F586">
      <w:start w:val="1"/>
      <w:numFmt w:val="bullet"/>
      <w:lvlText w:val=""/>
      <w:lvlJc w:val="left"/>
      <w:pPr>
        <w:ind w:left="4320" w:hanging="360"/>
      </w:pPr>
      <w:rPr>
        <w:rFonts w:ascii="Wingdings" w:hAnsi="Wingdings" w:hint="default"/>
      </w:rPr>
    </w:lvl>
    <w:lvl w:ilvl="6" w:tplc="CF1C1CD2">
      <w:start w:val="1"/>
      <w:numFmt w:val="bullet"/>
      <w:lvlText w:val=""/>
      <w:lvlJc w:val="left"/>
      <w:pPr>
        <w:ind w:left="5040" w:hanging="360"/>
      </w:pPr>
      <w:rPr>
        <w:rFonts w:ascii="Symbol" w:hAnsi="Symbol" w:hint="default"/>
      </w:rPr>
    </w:lvl>
    <w:lvl w:ilvl="7" w:tplc="FE42DAF0">
      <w:start w:val="1"/>
      <w:numFmt w:val="bullet"/>
      <w:lvlText w:val="o"/>
      <w:lvlJc w:val="left"/>
      <w:pPr>
        <w:ind w:left="5760" w:hanging="360"/>
      </w:pPr>
      <w:rPr>
        <w:rFonts w:ascii="Courier New" w:hAnsi="Courier New" w:hint="default"/>
      </w:rPr>
    </w:lvl>
    <w:lvl w:ilvl="8" w:tplc="E020E518">
      <w:start w:val="1"/>
      <w:numFmt w:val="bullet"/>
      <w:lvlText w:val=""/>
      <w:lvlJc w:val="left"/>
      <w:pPr>
        <w:ind w:left="6480" w:hanging="360"/>
      </w:pPr>
      <w:rPr>
        <w:rFonts w:ascii="Wingdings" w:hAnsi="Wingdings" w:hint="default"/>
      </w:rPr>
    </w:lvl>
  </w:abstractNum>
  <w:abstractNum w:abstractNumId="43" w15:restartNumberingAfterBreak="0">
    <w:nsid w:val="6F44570F"/>
    <w:multiLevelType w:val="hybridMultilevel"/>
    <w:tmpl w:val="DA020582"/>
    <w:lvl w:ilvl="0" w:tplc="0409000F">
      <w:start w:val="1"/>
      <w:numFmt w:val="decimal"/>
      <w:lvlText w:val="%1."/>
      <w:lvlJc w:val="left"/>
      <w:pPr>
        <w:ind w:left="54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4" w15:restartNumberingAfterBreak="0">
    <w:nsid w:val="7B415119"/>
    <w:multiLevelType w:val="hybridMultilevel"/>
    <w:tmpl w:val="D5F49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4131E6"/>
    <w:multiLevelType w:val="hybridMultilevel"/>
    <w:tmpl w:val="23106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4391728">
    <w:abstractNumId w:val="37"/>
  </w:num>
  <w:num w:numId="2" w16cid:durableId="2045905062">
    <w:abstractNumId w:val="24"/>
  </w:num>
  <w:num w:numId="3" w16cid:durableId="947855426">
    <w:abstractNumId w:val="25"/>
  </w:num>
  <w:num w:numId="4" w16cid:durableId="1476024279">
    <w:abstractNumId w:val="6"/>
  </w:num>
  <w:num w:numId="5" w16cid:durableId="514227147">
    <w:abstractNumId w:val="40"/>
  </w:num>
  <w:num w:numId="6" w16cid:durableId="185949394">
    <w:abstractNumId w:val="14"/>
  </w:num>
  <w:num w:numId="7" w16cid:durableId="158152962">
    <w:abstractNumId w:val="30"/>
  </w:num>
  <w:num w:numId="8" w16cid:durableId="469400015">
    <w:abstractNumId w:val="0"/>
  </w:num>
  <w:num w:numId="9" w16cid:durableId="946545943">
    <w:abstractNumId w:val="13"/>
  </w:num>
  <w:num w:numId="10" w16cid:durableId="1185939464">
    <w:abstractNumId w:val="42"/>
  </w:num>
  <w:num w:numId="11" w16cid:durableId="1800803623">
    <w:abstractNumId w:val="38"/>
  </w:num>
  <w:num w:numId="12" w16cid:durableId="1699047132">
    <w:abstractNumId w:val="7"/>
  </w:num>
  <w:num w:numId="13" w16cid:durableId="418211237">
    <w:abstractNumId w:val="28"/>
  </w:num>
  <w:num w:numId="14" w16cid:durableId="1083838423">
    <w:abstractNumId w:val="23"/>
  </w:num>
  <w:num w:numId="15" w16cid:durableId="24138576">
    <w:abstractNumId w:val="19"/>
  </w:num>
  <w:num w:numId="16" w16cid:durableId="1695769236">
    <w:abstractNumId w:val="10"/>
  </w:num>
  <w:num w:numId="17" w16cid:durableId="1118724192">
    <w:abstractNumId w:val="32"/>
  </w:num>
  <w:num w:numId="18" w16cid:durableId="457183473">
    <w:abstractNumId w:val="43"/>
  </w:num>
  <w:num w:numId="19" w16cid:durableId="245265147">
    <w:abstractNumId w:val="35"/>
  </w:num>
  <w:num w:numId="20" w16cid:durableId="1633173784">
    <w:abstractNumId w:val="27"/>
  </w:num>
  <w:num w:numId="21" w16cid:durableId="855848548">
    <w:abstractNumId w:val="16"/>
  </w:num>
  <w:num w:numId="22" w16cid:durableId="645821875">
    <w:abstractNumId w:val="34"/>
  </w:num>
  <w:num w:numId="23" w16cid:durableId="1171260290">
    <w:abstractNumId w:val="44"/>
  </w:num>
  <w:num w:numId="24" w16cid:durableId="1330404352">
    <w:abstractNumId w:val="31"/>
  </w:num>
  <w:num w:numId="25" w16cid:durableId="1818450197">
    <w:abstractNumId w:val="26"/>
  </w:num>
  <w:num w:numId="26" w16cid:durableId="1156186819">
    <w:abstractNumId w:val="4"/>
  </w:num>
  <w:num w:numId="27" w16cid:durableId="1048066507">
    <w:abstractNumId w:val="20"/>
  </w:num>
  <w:num w:numId="28" w16cid:durableId="689915759">
    <w:abstractNumId w:val="22"/>
  </w:num>
  <w:num w:numId="29" w16cid:durableId="1418360880">
    <w:abstractNumId w:val="3"/>
  </w:num>
  <w:num w:numId="30" w16cid:durableId="722949766">
    <w:abstractNumId w:val="11"/>
  </w:num>
  <w:num w:numId="31" w16cid:durableId="1860317436">
    <w:abstractNumId w:val="33"/>
  </w:num>
  <w:num w:numId="32" w16cid:durableId="936911357">
    <w:abstractNumId w:val="45"/>
  </w:num>
  <w:num w:numId="33" w16cid:durableId="652879338">
    <w:abstractNumId w:val="1"/>
  </w:num>
  <w:num w:numId="34" w16cid:durableId="1768192035">
    <w:abstractNumId w:val="39"/>
  </w:num>
  <w:num w:numId="35" w16cid:durableId="1040591035">
    <w:abstractNumId w:val="12"/>
  </w:num>
  <w:num w:numId="36" w16cid:durableId="876426974">
    <w:abstractNumId w:val="9"/>
  </w:num>
  <w:num w:numId="37" w16cid:durableId="1753896293">
    <w:abstractNumId w:val="5"/>
  </w:num>
  <w:num w:numId="38" w16cid:durableId="1327856230">
    <w:abstractNumId w:val="18"/>
  </w:num>
  <w:num w:numId="39" w16cid:durableId="1919943678">
    <w:abstractNumId w:val="2"/>
  </w:num>
  <w:num w:numId="40" w16cid:durableId="435029350">
    <w:abstractNumId w:val="36"/>
  </w:num>
  <w:num w:numId="41" w16cid:durableId="20909404">
    <w:abstractNumId w:val="15"/>
  </w:num>
  <w:num w:numId="42" w16cid:durableId="662851902">
    <w:abstractNumId w:val="41"/>
  </w:num>
  <w:num w:numId="43" w16cid:durableId="529337192">
    <w:abstractNumId w:val="17"/>
  </w:num>
  <w:num w:numId="44" w16cid:durableId="594902366">
    <w:abstractNumId w:val="29"/>
  </w:num>
  <w:num w:numId="45" w16cid:durableId="1722903007">
    <w:abstractNumId w:val="8"/>
  </w:num>
  <w:num w:numId="46" w16cid:durableId="150950279">
    <w:abstractNumId w:val="2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D78"/>
    <w:rsid w:val="00013E0E"/>
    <w:rsid w:val="00020CE3"/>
    <w:rsid w:val="000271F4"/>
    <w:rsid w:val="00032DB7"/>
    <w:rsid w:val="00036D5E"/>
    <w:rsid w:val="00040284"/>
    <w:rsid w:val="000428B1"/>
    <w:rsid w:val="0004E029"/>
    <w:rsid w:val="00055697"/>
    <w:rsid w:val="00065821"/>
    <w:rsid w:val="00070F27"/>
    <w:rsid w:val="000711AB"/>
    <w:rsid w:val="0007234F"/>
    <w:rsid w:val="00072526"/>
    <w:rsid w:val="00076B43"/>
    <w:rsid w:val="0008449F"/>
    <w:rsid w:val="00095525"/>
    <w:rsid w:val="000A2C2D"/>
    <w:rsid w:val="000A3701"/>
    <w:rsid w:val="000B0F3E"/>
    <w:rsid w:val="000C08E7"/>
    <w:rsid w:val="000C295F"/>
    <w:rsid w:val="000C462A"/>
    <w:rsid w:val="000D0C14"/>
    <w:rsid w:val="000D37EF"/>
    <w:rsid w:val="000D69CA"/>
    <w:rsid w:val="000F0BCB"/>
    <w:rsid w:val="000F2F5F"/>
    <w:rsid w:val="000F5723"/>
    <w:rsid w:val="00102122"/>
    <w:rsid w:val="0010401C"/>
    <w:rsid w:val="00104FBB"/>
    <w:rsid w:val="00106F9B"/>
    <w:rsid w:val="00130C4B"/>
    <w:rsid w:val="00136A45"/>
    <w:rsid w:val="001519F8"/>
    <w:rsid w:val="00152F0A"/>
    <w:rsid w:val="00153772"/>
    <w:rsid w:val="001545C2"/>
    <w:rsid w:val="00166173"/>
    <w:rsid w:val="001662A6"/>
    <w:rsid w:val="0017307A"/>
    <w:rsid w:val="00173B9E"/>
    <w:rsid w:val="001750B1"/>
    <w:rsid w:val="00184217"/>
    <w:rsid w:val="001934D8"/>
    <w:rsid w:val="00196E44"/>
    <w:rsid w:val="001A4EE4"/>
    <w:rsid w:val="001A5012"/>
    <w:rsid w:val="001E5E31"/>
    <w:rsid w:val="001F07AC"/>
    <w:rsid w:val="001F5ED0"/>
    <w:rsid w:val="00213B9E"/>
    <w:rsid w:val="0023328D"/>
    <w:rsid w:val="002401E8"/>
    <w:rsid w:val="0024505C"/>
    <w:rsid w:val="00246234"/>
    <w:rsid w:val="00254A69"/>
    <w:rsid w:val="00260E56"/>
    <w:rsid w:val="00262109"/>
    <w:rsid w:val="00273F79"/>
    <w:rsid w:val="0027524A"/>
    <w:rsid w:val="00282596"/>
    <w:rsid w:val="00283102"/>
    <w:rsid w:val="0028552B"/>
    <w:rsid w:val="00297C0E"/>
    <w:rsid w:val="002C05FB"/>
    <w:rsid w:val="002C1DF8"/>
    <w:rsid w:val="002C1FFD"/>
    <w:rsid w:val="002C6BC6"/>
    <w:rsid w:val="002D0601"/>
    <w:rsid w:val="002D1F5E"/>
    <w:rsid w:val="002D5646"/>
    <w:rsid w:val="002D5D89"/>
    <w:rsid w:val="002E46A8"/>
    <w:rsid w:val="002E4C26"/>
    <w:rsid w:val="002E7F1A"/>
    <w:rsid w:val="0030671D"/>
    <w:rsid w:val="0032036C"/>
    <w:rsid w:val="00322C89"/>
    <w:rsid w:val="00334284"/>
    <w:rsid w:val="00342A57"/>
    <w:rsid w:val="00345D7E"/>
    <w:rsid w:val="0034775B"/>
    <w:rsid w:val="003511FC"/>
    <w:rsid w:val="003845D3"/>
    <w:rsid w:val="00384D1B"/>
    <w:rsid w:val="003937AE"/>
    <w:rsid w:val="003A1774"/>
    <w:rsid w:val="003A6A7E"/>
    <w:rsid w:val="003B3E63"/>
    <w:rsid w:val="003D27D3"/>
    <w:rsid w:val="003E0B66"/>
    <w:rsid w:val="00400681"/>
    <w:rsid w:val="004078E7"/>
    <w:rsid w:val="00411644"/>
    <w:rsid w:val="004168FE"/>
    <w:rsid w:val="004228A2"/>
    <w:rsid w:val="00425089"/>
    <w:rsid w:val="00426637"/>
    <w:rsid w:val="004326EF"/>
    <w:rsid w:val="00434414"/>
    <w:rsid w:val="00446FF4"/>
    <w:rsid w:val="004476AD"/>
    <w:rsid w:val="00467076"/>
    <w:rsid w:val="00467B3E"/>
    <w:rsid w:val="00485C4E"/>
    <w:rsid w:val="004D058D"/>
    <w:rsid w:val="004D7756"/>
    <w:rsid w:val="004F099F"/>
    <w:rsid w:val="004F63C0"/>
    <w:rsid w:val="004F6898"/>
    <w:rsid w:val="004F7A27"/>
    <w:rsid w:val="00504975"/>
    <w:rsid w:val="00515C5A"/>
    <w:rsid w:val="005551FE"/>
    <w:rsid w:val="005561CD"/>
    <w:rsid w:val="0056299C"/>
    <w:rsid w:val="00564051"/>
    <w:rsid w:val="00567735"/>
    <w:rsid w:val="00567F59"/>
    <w:rsid w:val="005707DA"/>
    <w:rsid w:val="00576E3F"/>
    <w:rsid w:val="00591808"/>
    <w:rsid w:val="005A0394"/>
    <w:rsid w:val="005A43B2"/>
    <w:rsid w:val="005A6C43"/>
    <w:rsid w:val="005A743D"/>
    <w:rsid w:val="005B05D4"/>
    <w:rsid w:val="005B536F"/>
    <w:rsid w:val="005C335D"/>
    <w:rsid w:val="005C3E9B"/>
    <w:rsid w:val="005D1E84"/>
    <w:rsid w:val="005E20A0"/>
    <w:rsid w:val="005F5DBD"/>
    <w:rsid w:val="00610290"/>
    <w:rsid w:val="00613021"/>
    <w:rsid w:val="0061397F"/>
    <w:rsid w:val="006176B5"/>
    <w:rsid w:val="00622A99"/>
    <w:rsid w:val="00634B9D"/>
    <w:rsid w:val="006358E6"/>
    <w:rsid w:val="00635D06"/>
    <w:rsid w:val="006618DA"/>
    <w:rsid w:val="00662BC7"/>
    <w:rsid w:val="0067397D"/>
    <w:rsid w:val="00690B32"/>
    <w:rsid w:val="006911C8"/>
    <w:rsid w:val="006A23B0"/>
    <w:rsid w:val="006A5A1D"/>
    <w:rsid w:val="006B783A"/>
    <w:rsid w:val="006D10FA"/>
    <w:rsid w:val="006E1985"/>
    <w:rsid w:val="006E61D3"/>
    <w:rsid w:val="006F39C3"/>
    <w:rsid w:val="00701E2E"/>
    <w:rsid w:val="007038CF"/>
    <w:rsid w:val="007216DA"/>
    <w:rsid w:val="00721F1B"/>
    <w:rsid w:val="00722A16"/>
    <w:rsid w:val="00724B5C"/>
    <w:rsid w:val="00727E6A"/>
    <w:rsid w:val="0073347B"/>
    <w:rsid w:val="00735511"/>
    <w:rsid w:val="00736AAB"/>
    <w:rsid w:val="007409D4"/>
    <w:rsid w:val="0074479F"/>
    <w:rsid w:val="00745D7B"/>
    <w:rsid w:val="00747985"/>
    <w:rsid w:val="00757735"/>
    <w:rsid w:val="0076119C"/>
    <w:rsid w:val="007611E7"/>
    <w:rsid w:val="0076403E"/>
    <w:rsid w:val="00770FC6"/>
    <w:rsid w:val="00780A5C"/>
    <w:rsid w:val="00796CF3"/>
    <w:rsid w:val="007A0BF5"/>
    <w:rsid w:val="007A5C75"/>
    <w:rsid w:val="007A72E8"/>
    <w:rsid w:val="007A7451"/>
    <w:rsid w:val="007B2ABB"/>
    <w:rsid w:val="007B5109"/>
    <w:rsid w:val="007B61F5"/>
    <w:rsid w:val="007C411E"/>
    <w:rsid w:val="007C49CE"/>
    <w:rsid w:val="007D0970"/>
    <w:rsid w:val="007D62A7"/>
    <w:rsid w:val="007F05B1"/>
    <w:rsid w:val="007F10D7"/>
    <w:rsid w:val="007F2308"/>
    <w:rsid w:val="008038F9"/>
    <w:rsid w:val="00815148"/>
    <w:rsid w:val="00845452"/>
    <w:rsid w:val="008622D8"/>
    <w:rsid w:val="00875C5D"/>
    <w:rsid w:val="0088280A"/>
    <w:rsid w:val="0088289C"/>
    <w:rsid w:val="00884E70"/>
    <w:rsid w:val="008A689C"/>
    <w:rsid w:val="008B2C26"/>
    <w:rsid w:val="008C08C3"/>
    <w:rsid w:val="008D4AB6"/>
    <w:rsid w:val="008E2B1D"/>
    <w:rsid w:val="008F334E"/>
    <w:rsid w:val="00901572"/>
    <w:rsid w:val="00902C2A"/>
    <w:rsid w:val="009062CF"/>
    <w:rsid w:val="0091658F"/>
    <w:rsid w:val="00921243"/>
    <w:rsid w:val="0092170D"/>
    <w:rsid w:val="00927A4A"/>
    <w:rsid w:val="00930314"/>
    <w:rsid w:val="00933C2F"/>
    <w:rsid w:val="009344B7"/>
    <w:rsid w:val="009356E9"/>
    <w:rsid w:val="00937A02"/>
    <w:rsid w:val="00940E53"/>
    <w:rsid w:val="00965285"/>
    <w:rsid w:val="00974B1E"/>
    <w:rsid w:val="00980773"/>
    <w:rsid w:val="00983CFE"/>
    <w:rsid w:val="00984F37"/>
    <w:rsid w:val="00992A08"/>
    <w:rsid w:val="00997FA4"/>
    <w:rsid w:val="009B718E"/>
    <w:rsid w:val="009C0440"/>
    <w:rsid w:val="009C6264"/>
    <w:rsid w:val="009C6FEA"/>
    <w:rsid w:val="009D0E8E"/>
    <w:rsid w:val="009D31A6"/>
    <w:rsid w:val="009D32F4"/>
    <w:rsid w:val="009D4B60"/>
    <w:rsid w:val="009D5B6F"/>
    <w:rsid w:val="009E0804"/>
    <w:rsid w:val="009E0EA5"/>
    <w:rsid w:val="009E212E"/>
    <w:rsid w:val="009E546A"/>
    <w:rsid w:val="009E6333"/>
    <w:rsid w:val="009E72D3"/>
    <w:rsid w:val="009F1939"/>
    <w:rsid w:val="009F6F7E"/>
    <w:rsid w:val="00A01F02"/>
    <w:rsid w:val="00A036EB"/>
    <w:rsid w:val="00A067EB"/>
    <w:rsid w:val="00A25B72"/>
    <w:rsid w:val="00A3108B"/>
    <w:rsid w:val="00A33AC6"/>
    <w:rsid w:val="00A65EFF"/>
    <w:rsid w:val="00A66446"/>
    <w:rsid w:val="00A702BB"/>
    <w:rsid w:val="00A75B3C"/>
    <w:rsid w:val="00A77111"/>
    <w:rsid w:val="00A9149E"/>
    <w:rsid w:val="00A92231"/>
    <w:rsid w:val="00AA1B5D"/>
    <w:rsid w:val="00AA3964"/>
    <w:rsid w:val="00AB3C46"/>
    <w:rsid w:val="00AC0889"/>
    <w:rsid w:val="00AC3E2E"/>
    <w:rsid w:val="00AC66D9"/>
    <w:rsid w:val="00AD4CB0"/>
    <w:rsid w:val="00AE4CCC"/>
    <w:rsid w:val="00AE5E9A"/>
    <w:rsid w:val="00AE7ED4"/>
    <w:rsid w:val="00AF2F99"/>
    <w:rsid w:val="00B00B46"/>
    <w:rsid w:val="00B13BDC"/>
    <w:rsid w:val="00B15119"/>
    <w:rsid w:val="00B25D00"/>
    <w:rsid w:val="00B31E27"/>
    <w:rsid w:val="00B53FA8"/>
    <w:rsid w:val="00B55772"/>
    <w:rsid w:val="00B57B83"/>
    <w:rsid w:val="00B57E32"/>
    <w:rsid w:val="00B61896"/>
    <w:rsid w:val="00B6626D"/>
    <w:rsid w:val="00B66BF1"/>
    <w:rsid w:val="00B671E0"/>
    <w:rsid w:val="00B81B7F"/>
    <w:rsid w:val="00B82A20"/>
    <w:rsid w:val="00B82A8F"/>
    <w:rsid w:val="00B95934"/>
    <w:rsid w:val="00BA662F"/>
    <w:rsid w:val="00BD050F"/>
    <w:rsid w:val="00BD4252"/>
    <w:rsid w:val="00BD6D3E"/>
    <w:rsid w:val="00BE1362"/>
    <w:rsid w:val="00BE5C94"/>
    <w:rsid w:val="00BE66A5"/>
    <w:rsid w:val="00BF13BA"/>
    <w:rsid w:val="00C00C94"/>
    <w:rsid w:val="00C15B63"/>
    <w:rsid w:val="00C21C52"/>
    <w:rsid w:val="00C223BC"/>
    <w:rsid w:val="00C2250B"/>
    <w:rsid w:val="00C3539E"/>
    <w:rsid w:val="00C52C4B"/>
    <w:rsid w:val="00C60D4D"/>
    <w:rsid w:val="00C61B01"/>
    <w:rsid w:val="00C63277"/>
    <w:rsid w:val="00C64409"/>
    <w:rsid w:val="00C71BB7"/>
    <w:rsid w:val="00C73266"/>
    <w:rsid w:val="00C83415"/>
    <w:rsid w:val="00C865FD"/>
    <w:rsid w:val="00C8796D"/>
    <w:rsid w:val="00CA06C9"/>
    <w:rsid w:val="00CB0E7E"/>
    <w:rsid w:val="00CB39DD"/>
    <w:rsid w:val="00CB48DD"/>
    <w:rsid w:val="00CC033E"/>
    <w:rsid w:val="00CC34A7"/>
    <w:rsid w:val="00CC3589"/>
    <w:rsid w:val="00CC38C1"/>
    <w:rsid w:val="00CE1BAC"/>
    <w:rsid w:val="00CF4F4A"/>
    <w:rsid w:val="00CF5047"/>
    <w:rsid w:val="00D023AA"/>
    <w:rsid w:val="00D06351"/>
    <w:rsid w:val="00D169EC"/>
    <w:rsid w:val="00D16CB6"/>
    <w:rsid w:val="00D243A9"/>
    <w:rsid w:val="00D30EAE"/>
    <w:rsid w:val="00D31AF5"/>
    <w:rsid w:val="00D365CD"/>
    <w:rsid w:val="00D411C6"/>
    <w:rsid w:val="00D53B2A"/>
    <w:rsid w:val="00D64438"/>
    <w:rsid w:val="00D67E2B"/>
    <w:rsid w:val="00D74507"/>
    <w:rsid w:val="00D767DF"/>
    <w:rsid w:val="00D80253"/>
    <w:rsid w:val="00D93293"/>
    <w:rsid w:val="00DA0CD6"/>
    <w:rsid w:val="00DB0FDE"/>
    <w:rsid w:val="00DB4326"/>
    <w:rsid w:val="00DB5150"/>
    <w:rsid w:val="00DB7C69"/>
    <w:rsid w:val="00DC3F8D"/>
    <w:rsid w:val="00DC640B"/>
    <w:rsid w:val="00DE1C6C"/>
    <w:rsid w:val="00DE643A"/>
    <w:rsid w:val="00DF113F"/>
    <w:rsid w:val="00E058D8"/>
    <w:rsid w:val="00E133C8"/>
    <w:rsid w:val="00E22375"/>
    <w:rsid w:val="00E22800"/>
    <w:rsid w:val="00E23812"/>
    <w:rsid w:val="00E2569E"/>
    <w:rsid w:val="00E30E09"/>
    <w:rsid w:val="00E5175F"/>
    <w:rsid w:val="00E57651"/>
    <w:rsid w:val="00E57719"/>
    <w:rsid w:val="00E57E64"/>
    <w:rsid w:val="00E60667"/>
    <w:rsid w:val="00E729AA"/>
    <w:rsid w:val="00E747C5"/>
    <w:rsid w:val="00E76A76"/>
    <w:rsid w:val="00E873E1"/>
    <w:rsid w:val="00E97CBC"/>
    <w:rsid w:val="00EA124B"/>
    <w:rsid w:val="00EA3A92"/>
    <w:rsid w:val="00EB0D4C"/>
    <w:rsid w:val="00EB2CEE"/>
    <w:rsid w:val="00EB728D"/>
    <w:rsid w:val="00EC27F9"/>
    <w:rsid w:val="00EC2A5B"/>
    <w:rsid w:val="00ED6458"/>
    <w:rsid w:val="00EF17AF"/>
    <w:rsid w:val="00F0121D"/>
    <w:rsid w:val="00F11CCF"/>
    <w:rsid w:val="00F12D78"/>
    <w:rsid w:val="00F17384"/>
    <w:rsid w:val="00F2265B"/>
    <w:rsid w:val="00F323D0"/>
    <w:rsid w:val="00F35590"/>
    <w:rsid w:val="00F526D0"/>
    <w:rsid w:val="00F53763"/>
    <w:rsid w:val="00F5438C"/>
    <w:rsid w:val="00F60317"/>
    <w:rsid w:val="00F60F46"/>
    <w:rsid w:val="00F63679"/>
    <w:rsid w:val="00F71850"/>
    <w:rsid w:val="00F744B5"/>
    <w:rsid w:val="00F8611E"/>
    <w:rsid w:val="00F90A5E"/>
    <w:rsid w:val="00FA33E3"/>
    <w:rsid w:val="00FA3888"/>
    <w:rsid w:val="00FB461E"/>
    <w:rsid w:val="00FC10AE"/>
    <w:rsid w:val="00FC7812"/>
    <w:rsid w:val="00FE57C5"/>
    <w:rsid w:val="00FE67B4"/>
    <w:rsid w:val="00FF255E"/>
    <w:rsid w:val="119ECC89"/>
    <w:rsid w:val="238CAA86"/>
    <w:rsid w:val="2FF87BB6"/>
    <w:rsid w:val="31CB22D4"/>
    <w:rsid w:val="3579AFDC"/>
    <w:rsid w:val="38E40413"/>
    <w:rsid w:val="3E0D689B"/>
    <w:rsid w:val="47409008"/>
    <w:rsid w:val="48702D74"/>
    <w:rsid w:val="5E55C1DA"/>
    <w:rsid w:val="610325BE"/>
    <w:rsid w:val="63F9D975"/>
    <w:rsid w:val="6798DD0F"/>
    <w:rsid w:val="6EE4C666"/>
    <w:rsid w:val="71872881"/>
    <w:rsid w:val="791DE8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999D2"/>
  <w15:chartTrackingRefBased/>
  <w15:docId w15:val="{538351C7-B064-46FB-91F4-E144B07F8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64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B3E"/>
    <w:pPr>
      <w:tabs>
        <w:tab w:val="center" w:pos="4680"/>
        <w:tab w:val="right" w:pos="9360"/>
      </w:tabs>
    </w:pPr>
  </w:style>
  <w:style w:type="character" w:customStyle="1" w:styleId="HeaderChar">
    <w:name w:val="Header Char"/>
    <w:basedOn w:val="DefaultParagraphFont"/>
    <w:link w:val="Header"/>
    <w:uiPriority w:val="99"/>
    <w:rsid w:val="00467B3E"/>
  </w:style>
  <w:style w:type="paragraph" w:styleId="Footer">
    <w:name w:val="footer"/>
    <w:basedOn w:val="Normal"/>
    <w:link w:val="FooterChar"/>
    <w:uiPriority w:val="99"/>
    <w:unhideWhenUsed/>
    <w:rsid w:val="00467B3E"/>
    <w:pPr>
      <w:tabs>
        <w:tab w:val="center" w:pos="4680"/>
        <w:tab w:val="right" w:pos="9360"/>
      </w:tabs>
    </w:pPr>
  </w:style>
  <w:style w:type="character" w:customStyle="1" w:styleId="FooterChar">
    <w:name w:val="Footer Char"/>
    <w:basedOn w:val="DefaultParagraphFont"/>
    <w:link w:val="Footer"/>
    <w:uiPriority w:val="99"/>
    <w:rsid w:val="00467B3E"/>
  </w:style>
  <w:style w:type="paragraph" w:styleId="ListParagraph">
    <w:name w:val="List Paragraph"/>
    <w:basedOn w:val="Normal"/>
    <w:uiPriority w:val="34"/>
    <w:qFormat/>
    <w:rsid w:val="00662BC7"/>
    <w:pPr>
      <w:ind w:left="720"/>
      <w:contextualSpacing/>
    </w:pPr>
  </w:style>
  <w:style w:type="paragraph" w:styleId="NormalWeb">
    <w:name w:val="Normal (Web)"/>
    <w:basedOn w:val="Normal"/>
    <w:uiPriority w:val="99"/>
    <w:unhideWhenUsed/>
    <w:rsid w:val="00CC38C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CB0E7E"/>
    <w:rPr>
      <w:color w:val="0563C1" w:themeColor="hyperlink"/>
      <w:u w:val="single"/>
    </w:rPr>
  </w:style>
  <w:style w:type="character" w:styleId="UnresolvedMention">
    <w:name w:val="Unresolved Mention"/>
    <w:basedOn w:val="DefaultParagraphFont"/>
    <w:uiPriority w:val="99"/>
    <w:semiHidden/>
    <w:unhideWhenUsed/>
    <w:rsid w:val="00CB0E7E"/>
    <w:rPr>
      <w:color w:val="605E5C"/>
      <w:shd w:val="clear" w:color="auto" w:fill="E1DFDD"/>
    </w:rPr>
  </w:style>
  <w:style w:type="paragraph" w:styleId="NoSpacing">
    <w:name w:val="No Spacing"/>
    <w:uiPriority w:val="1"/>
    <w:qFormat/>
    <w:rsid w:val="00411644"/>
  </w:style>
  <w:style w:type="character" w:styleId="Strong">
    <w:name w:val="Strong"/>
    <w:basedOn w:val="DefaultParagraphFont"/>
    <w:uiPriority w:val="22"/>
    <w:qFormat/>
    <w:rsid w:val="00567F59"/>
    <w:rPr>
      <w:b/>
      <w:bCs/>
    </w:rPr>
  </w:style>
  <w:style w:type="paragraph" w:customStyle="1" w:styleId="paragraph">
    <w:name w:val="paragraph"/>
    <w:basedOn w:val="Normal"/>
    <w:rsid w:val="009062CF"/>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9062CF"/>
  </w:style>
  <w:style w:type="character" w:customStyle="1" w:styleId="eop">
    <w:name w:val="eop"/>
    <w:basedOn w:val="DefaultParagraphFont"/>
    <w:rsid w:val="009062CF"/>
  </w:style>
  <w:style w:type="paragraph" w:customStyle="1" w:styleId="pw-post-body-paragraph">
    <w:name w:val="pw-post-body-paragraph"/>
    <w:basedOn w:val="Normal"/>
    <w:uiPriority w:val="1"/>
    <w:rsid w:val="48702D74"/>
    <w:pPr>
      <w:spacing w:beforeAutospacing="1" w:afterAutospacing="1"/>
    </w:pPr>
    <w:rPr>
      <w:rFonts w:ascii="Times New Roman" w:eastAsia="Times New Roman" w:hAnsi="Times New Roman" w:cs="Times New Roman"/>
    </w:rPr>
  </w:style>
  <w:style w:type="paragraph" w:customStyle="1" w:styleId="lt">
    <w:name w:val="lt"/>
    <w:basedOn w:val="Normal"/>
    <w:uiPriority w:val="1"/>
    <w:rsid w:val="48702D74"/>
    <w:pPr>
      <w:spacing w:beforeAutospacing="1" w:afterAutospacing="1"/>
    </w:pPr>
    <w:rPr>
      <w:rFonts w:ascii="Times New Roman" w:eastAsia="Times New Roman" w:hAnsi="Times New Roman" w:cs="Times New Roman"/>
    </w:rPr>
  </w:style>
  <w:style w:type="character" w:customStyle="1" w:styleId="inlinemediaobject">
    <w:name w:val="inlinemediaobject"/>
    <w:basedOn w:val="DefaultParagraphFont"/>
    <w:uiPriority w:val="1"/>
    <w:rsid w:val="48702D74"/>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DE643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A1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AA1B5D"/>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Accent3">
    <w:name w:val="Grid Table 3 Accent 3"/>
    <w:basedOn w:val="TableNormal"/>
    <w:uiPriority w:val="48"/>
    <w:rsid w:val="00AA1B5D"/>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AA1B5D"/>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AA1B5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6">
    <w:name w:val="Grid Table 3 Accent 6"/>
    <w:basedOn w:val="TableNormal"/>
    <w:uiPriority w:val="48"/>
    <w:rsid w:val="00AA1B5D"/>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AA1B5D"/>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FollowedHyperlink">
    <w:name w:val="FollowedHyperlink"/>
    <w:basedOn w:val="DefaultParagraphFont"/>
    <w:uiPriority w:val="99"/>
    <w:semiHidden/>
    <w:unhideWhenUsed/>
    <w:rsid w:val="002855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06283">
      <w:bodyDiv w:val="1"/>
      <w:marLeft w:val="0"/>
      <w:marRight w:val="0"/>
      <w:marTop w:val="0"/>
      <w:marBottom w:val="0"/>
      <w:divBdr>
        <w:top w:val="none" w:sz="0" w:space="0" w:color="auto"/>
        <w:left w:val="none" w:sz="0" w:space="0" w:color="auto"/>
        <w:bottom w:val="none" w:sz="0" w:space="0" w:color="auto"/>
        <w:right w:val="none" w:sz="0" w:space="0" w:color="auto"/>
      </w:divBdr>
    </w:div>
    <w:div w:id="271785261">
      <w:bodyDiv w:val="1"/>
      <w:marLeft w:val="0"/>
      <w:marRight w:val="0"/>
      <w:marTop w:val="0"/>
      <w:marBottom w:val="0"/>
      <w:divBdr>
        <w:top w:val="none" w:sz="0" w:space="0" w:color="auto"/>
        <w:left w:val="none" w:sz="0" w:space="0" w:color="auto"/>
        <w:bottom w:val="none" w:sz="0" w:space="0" w:color="auto"/>
        <w:right w:val="none" w:sz="0" w:space="0" w:color="auto"/>
      </w:divBdr>
    </w:div>
    <w:div w:id="329525822">
      <w:bodyDiv w:val="1"/>
      <w:marLeft w:val="0"/>
      <w:marRight w:val="0"/>
      <w:marTop w:val="0"/>
      <w:marBottom w:val="0"/>
      <w:divBdr>
        <w:top w:val="none" w:sz="0" w:space="0" w:color="auto"/>
        <w:left w:val="none" w:sz="0" w:space="0" w:color="auto"/>
        <w:bottom w:val="none" w:sz="0" w:space="0" w:color="auto"/>
        <w:right w:val="none" w:sz="0" w:space="0" w:color="auto"/>
      </w:divBdr>
      <w:divsChild>
        <w:div w:id="1608539486">
          <w:marLeft w:val="0"/>
          <w:marRight w:val="0"/>
          <w:marTop w:val="0"/>
          <w:marBottom w:val="0"/>
          <w:divBdr>
            <w:top w:val="none" w:sz="0" w:space="0" w:color="auto"/>
            <w:left w:val="none" w:sz="0" w:space="0" w:color="auto"/>
            <w:bottom w:val="none" w:sz="0" w:space="0" w:color="auto"/>
            <w:right w:val="none" w:sz="0" w:space="0" w:color="auto"/>
          </w:divBdr>
          <w:divsChild>
            <w:div w:id="1024213142">
              <w:marLeft w:val="0"/>
              <w:marRight w:val="0"/>
              <w:marTop w:val="0"/>
              <w:marBottom w:val="0"/>
              <w:divBdr>
                <w:top w:val="none" w:sz="0" w:space="0" w:color="auto"/>
                <w:left w:val="none" w:sz="0" w:space="0" w:color="auto"/>
                <w:bottom w:val="none" w:sz="0" w:space="0" w:color="auto"/>
                <w:right w:val="none" w:sz="0" w:space="0" w:color="auto"/>
              </w:divBdr>
              <w:divsChild>
                <w:div w:id="1466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220696">
      <w:bodyDiv w:val="1"/>
      <w:marLeft w:val="0"/>
      <w:marRight w:val="0"/>
      <w:marTop w:val="0"/>
      <w:marBottom w:val="0"/>
      <w:divBdr>
        <w:top w:val="none" w:sz="0" w:space="0" w:color="auto"/>
        <w:left w:val="none" w:sz="0" w:space="0" w:color="auto"/>
        <w:bottom w:val="none" w:sz="0" w:space="0" w:color="auto"/>
        <w:right w:val="none" w:sz="0" w:space="0" w:color="auto"/>
      </w:divBdr>
    </w:div>
    <w:div w:id="361589261">
      <w:bodyDiv w:val="1"/>
      <w:marLeft w:val="0"/>
      <w:marRight w:val="0"/>
      <w:marTop w:val="0"/>
      <w:marBottom w:val="0"/>
      <w:divBdr>
        <w:top w:val="none" w:sz="0" w:space="0" w:color="auto"/>
        <w:left w:val="none" w:sz="0" w:space="0" w:color="auto"/>
        <w:bottom w:val="none" w:sz="0" w:space="0" w:color="auto"/>
        <w:right w:val="none" w:sz="0" w:space="0" w:color="auto"/>
      </w:divBdr>
    </w:div>
    <w:div w:id="367024952">
      <w:bodyDiv w:val="1"/>
      <w:marLeft w:val="0"/>
      <w:marRight w:val="0"/>
      <w:marTop w:val="0"/>
      <w:marBottom w:val="0"/>
      <w:divBdr>
        <w:top w:val="none" w:sz="0" w:space="0" w:color="auto"/>
        <w:left w:val="none" w:sz="0" w:space="0" w:color="auto"/>
        <w:bottom w:val="none" w:sz="0" w:space="0" w:color="auto"/>
        <w:right w:val="none" w:sz="0" w:space="0" w:color="auto"/>
      </w:divBdr>
      <w:divsChild>
        <w:div w:id="2028408660">
          <w:marLeft w:val="547"/>
          <w:marRight w:val="0"/>
          <w:marTop w:val="0"/>
          <w:marBottom w:val="0"/>
          <w:divBdr>
            <w:top w:val="none" w:sz="0" w:space="0" w:color="auto"/>
            <w:left w:val="none" w:sz="0" w:space="0" w:color="auto"/>
            <w:bottom w:val="none" w:sz="0" w:space="0" w:color="auto"/>
            <w:right w:val="none" w:sz="0" w:space="0" w:color="auto"/>
          </w:divBdr>
        </w:div>
      </w:divsChild>
    </w:div>
    <w:div w:id="446311043">
      <w:bodyDiv w:val="1"/>
      <w:marLeft w:val="0"/>
      <w:marRight w:val="0"/>
      <w:marTop w:val="0"/>
      <w:marBottom w:val="0"/>
      <w:divBdr>
        <w:top w:val="none" w:sz="0" w:space="0" w:color="auto"/>
        <w:left w:val="none" w:sz="0" w:space="0" w:color="auto"/>
        <w:bottom w:val="none" w:sz="0" w:space="0" w:color="auto"/>
        <w:right w:val="none" w:sz="0" w:space="0" w:color="auto"/>
      </w:divBdr>
      <w:divsChild>
        <w:div w:id="1791893834">
          <w:marLeft w:val="547"/>
          <w:marRight w:val="0"/>
          <w:marTop w:val="0"/>
          <w:marBottom w:val="0"/>
          <w:divBdr>
            <w:top w:val="none" w:sz="0" w:space="0" w:color="auto"/>
            <w:left w:val="none" w:sz="0" w:space="0" w:color="auto"/>
            <w:bottom w:val="none" w:sz="0" w:space="0" w:color="auto"/>
            <w:right w:val="none" w:sz="0" w:space="0" w:color="auto"/>
          </w:divBdr>
        </w:div>
      </w:divsChild>
    </w:div>
    <w:div w:id="477655099">
      <w:bodyDiv w:val="1"/>
      <w:marLeft w:val="0"/>
      <w:marRight w:val="0"/>
      <w:marTop w:val="0"/>
      <w:marBottom w:val="0"/>
      <w:divBdr>
        <w:top w:val="none" w:sz="0" w:space="0" w:color="auto"/>
        <w:left w:val="none" w:sz="0" w:space="0" w:color="auto"/>
        <w:bottom w:val="none" w:sz="0" w:space="0" w:color="auto"/>
        <w:right w:val="none" w:sz="0" w:space="0" w:color="auto"/>
      </w:divBdr>
      <w:divsChild>
        <w:div w:id="318003093">
          <w:marLeft w:val="432"/>
          <w:marRight w:val="0"/>
          <w:marTop w:val="0"/>
          <w:marBottom w:val="120"/>
          <w:divBdr>
            <w:top w:val="none" w:sz="0" w:space="0" w:color="auto"/>
            <w:left w:val="none" w:sz="0" w:space="0" w:color="auto"/>
            <w:bottom w:val="none" w:sz="0" w:space="0" w:color="auto"/>
            <w:right w:val="none" w:sz="0" w:space="0" w:color="auto"/>
          </w:divBdr>
        </w:div>
        <w:div w:id="1089154422">
          <w:marLeft w:val="432"/>
          <w:marRight w:val="0"/>
          <w:marTop w:val="0"/>
          <w:marBottom w:val="120"/>
          <w:divBdr>
            <w:top w:val="none" w:sz="0" w:space="0" w:color="auto"/>
            <w:left w:val="none" w:sz="0" w:space="0" w:color="auto"/>
            <w:bottom w:val="none" w:sz="0" w:space="0" w:color="auto"/>
            <w:right w:val="none" w:sz="0" w:space="0" w:color="auto"/>
          </w:divBdr>
        </w:div>
      </w:divsChild>
    </w:div>
    <w:div w:id="704864207">
      <w:bodyDiv w:val="1"/>
      <w:marLeft w:val="0"/>
      <w:marRight w:val="0"/>
      <w:marTop w:val="0"/>
      <w:marBottom w:val="0"/>
      <w:divBdr>
        <w:top w:val="none" w:sz="0" w:space="0" w:color="auto"/>
        <w:left w:val="none" w:sz="0" w:space="0" w:color="auto"/>
        <w:bottom w:val="none" w:sz="0" w:space="0" w:color="auto"/>
        <w:right w:val="none" w:sz="0" w:space="0" w:color="auto"/>
      </w:divBdr>
    </w:div>
    <w:div w:id="740710612">
      <w:bodyDiv w:val="1"/>
      <w:marLeft w:val="0"/>
      <w:marRight w:val="0"/>
      <w:marTop w:val="0"/>
      <w:marBottom w:val="0"/>
      <w:divBdr>
        <w:top w:val="none" w:sz="0" w:space="0" w:color="auto"/>
        <w:left w:val="none" w:sz="0" w:space="0" w:color="auto"/>
        <w:bottom w:val="none" w:sz="0" w:space="0" w:color="auto"/>
        <w:right w:val="none" w:sz="0" w:space="0" w:color="auto"/>
      </w:divBdr>
      <w:divsChild>
        <w:div w:id="1953780533">
          <w:marLeft w:val="0"/>
          <w:marRight w:val="0"/>
          <w:marTop w:val="0"/>
          <w:marBottom w:val="0"/>
          <w:divBdr>
            <w:top w:val="none" w:sz="0" w:space="0" w:color="auto"/>
            <w:left w:val="none" w:sz="0" w:space="0" w:color="auto"/>
            <w:bottom w:val="none" w:sz="0" w:space="0" w:color="auto"/>
            <w:right w:val="none" w:sz="0" w:space="0" w:color="auto"/>
          </w:divBdr>
        </w:div>
      </w:divsChild>
    </w:div>
    <w:div w:id="852063742">
      <w:bodyDiv w:val="1"/>
      <w:marLeft w:val="0"/>
      <w:marRight w:val="0"/>
      <w:marTop w:val="0"/>
      <w:marBottom w:val="0"/>
      <w:divBdr>
        <w:top w:val="none" w:sz="0" w:space="0" w:color="auto"/>
        <w:left w:val="none" w:sz="0" w:space="0" w:color="auto"/>
        <w:bottom w:val="none" w:sz="0" w:space="0" w:color="auto"/>
        <w:right w:val="none" w:sz="0" w:space="0" w:color="auto"/>
      </w:divBdr>
    </w:div>
    <w:div w:id="1113093562">
      <w:bodyDiv w:val="1"/>
      <w:marLeft w:val="0"/>
      <w:marRight w:val="0"/>
      <w:marTop w:val="0"/>
      <w:marBottom w:val="0"/>
      <w:divBdr>
        <w:top w:val="none" w:sz="0" w:space="0" w:color="auto"/>
        <w:left w:val="none" w:sz="0" w:space="0" w:color="auto"/>
        <w:bottom w:val="none" w:sz="0" w:space="0" w:color="auto"/>
        <w:right w:val="none" w:sz="0" w:space="0" w:color="auto"/>
      </w:divBdr>
      <w:divsChild>
        <w:div w:id="663244447">
          <w:marLeft w:val="0"/>
          <w:marRight w:val="0"/>
          <w:marTop w:val="0"/>
          <w:marBottom w:val="0"/>
          <w:divBdr>
            <w:top w:val="none" w:sz="0" w:space="0" w:color="auto"/>
            <w:left w:val="none" w:sz="0" w:space="0" w:color="auto"/>
            <w:bottom w:val="none" w:sz="0" w:space="0" w:color="auto"/>
            <w:right w:val="none" w:sz="0" w:space="0" w:color="auto"/>
          </w:divBdr>
          <w:divsChild>
            <w:div w:id="6968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285">
      <w:bodyDiv w:val="1"/>
      <w:marLeft w:val="0"/>
      <w:marRight w:val="0"/>
      <w:marTop w:val="0"/>
      <w:marBottom w:val="0"/>
      <w:divBdr>
        <w:top w:val="none" w:sz="0" w:space="0" w:color="auto"/>
        <w:left w:val="none" w:sz="0" w:space="0" w:color="auto"/>
        <w:bottom w:val="none" w:sz="0" w:space="0" w:color="auto"/>
        <w:right w:val="none" w:sz="0" w:space="0" w:color="auto"/>
      </w:divBdr>
    </w:div>
    <w:div w:id="1261987479">
      <w:bodyDiv w:val="1"/>
      <w:marLeft w:val="0"/>
      <w:marRight w:val="0"/>
      <w:marTop w:val="0"/>
      <w:marBottom w:val="0"/>
      <w:divBdr>
        <w:top w:val="none" w:sz="0" w:space="0" w:color="auto"/>
        <w:left w:val="none" w:sz="0" w:space="0" w:color="auto"/>
        <w:bottom w:val="none" w:sz="0" w:space="0" w:color="auto"/>
        <w:right w:val="none" w:sz="0" w:space="0" w:color="auto"/>
      </w:divBdr>
    </w:div>
    <w:div w:id="1284119486">
      <w:bodyDiv w:val="1"/>
      <w:marLeft w:val="0"/>
      <w:marRight w:val="0"/>
      <w:marTop w:val="0"/>
      <w:marBottom w:val="0"/>
      <w:divBdr>
        <w:top w:val="none" w:sz="0" w:space="0" w:color="auto"/>
        <w:left w:val="none" w:sz="0" w:space="0" w:color="auto"/>
        <w:bottom w:val="none" w:sz="0" w:space="0" w:color="auto"/>
        <w:right w:val="none" w:sz="0" w:space="0" w:color="auto"/>
      </w:divBdr>
      <w:divsChild>
        <w:div w:id="802968290">
          <w:marLeft w:val="0"/>
          <w:marRight w:val="0"/>
          <w:marTop w:val="0"/>
          <w:marBottom w:val="0"/>
          <w:divBdr>
            <w:top w:val="none" w:sz="0" w:space="0" w:color="auto"/>
            <w:left w:val="none" w:sz="0" w:space="0" w:color="auto"/>
            <w:bottom w:val="none" w:sz="0" w:space="0" w:color="auto"/>
            <w:right w:val="none" w:sz="0" w:space="0" w:color="auto"/>
          </w:divBdr>
          <w:divsChild>
            <w:div w:id="650138731">
              <w:marLeft w:val="0"/>
              <w:marRight w:val="0"/>
              <w:marTop w:val="0"/>
              <w:marBottom w:val="0"/>
              <w:divBdr>
                <w:top w:val="none" w:sz="0" w:space="0" w:color="auto"/>
                <w:left w:val="none" w:sz="0" w:space="0" w:color="auto"/>
                <w:bottom w:val="none" w:sz="0" w:space="0" w:color="auto"/>
                <w:right w:val="none" w:sz="0" w:space="0" w:color="auto"/>
              </w:divBdr>
              <w:divsChild>
                <w:div w:id="78245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777278">
      <w:bodyDiv w:val="1"/>
      <w:marLeft w:val="0"/>
      <w:marRight w:val="0"/>
      <w:marTop w:val="0"/>
      <w:marBottom w:val="0"/>
      <w:divBdr>
        <w:top w:val="none" w:sz="0" w:space="0" w:color="auto"/>
        <w:left w:val="none" w:sz="0" w:space="0" w:color="auto"/>
        <w:bottom w:val="none" w:sz="0" w:space="0" w:color="auto"/>
        <w:right w:val="none" w:sz="0" w:space="0" w:color="auto"/>
      </w:divBdr>
      <w:divsChild>
        <w:div w:id="1598709749">
          <w:marLeft w:val="547"/>
          <w:marRight w:val="0"/>
          <w:marTop w:val="0"/>
          <w:marBottom w:val="0"/>
          <w:divBdr>
            <w:top w:val="none" w:sz="0" w:space="0" w:color="auto"/>
            <w:left w:val="none" w:sz="0" w:space="0" w:color="auto"/>
            <w:bottom w:val="none" w:sz="0" w:space="0" w:color="auto"/>
            <w:right w:val="none" w:sz="0" w:space="0" w:color="auto"/>
          </w:divBdr>
        </w:div>
      </w:divsChild>
    </w:div>
    <w:div w:id="1318262462">
      <w:bodyDiv w:val="1"/>
      <w:marLeft w:val="0"/>
      <w:marRight w:val="0"/>
      <w:marTop w:val="0"/>
      <w:marBottom w:val="0"/>
      <w:divBdr>
        <w:top w:val="none" w:sz="0" w:space="0" w:color="auto"/>
        <w:left w:val="none" w:sz="0" w:space="0" w:color="auto"/>
        <w:bottom w:val="none" w:sz="0" w:space="0" w:color="auto"/>
        <w:right w:val="none" w:sz="0" w:space="0" w:color="auto"/>
      </w:divBdr>
    </w:div>
    <w:div w:id="1379626135">
      <w:bodyDiv w:val="1"/>
      <w:marLeft w:val="0"/>
      <w:marRight w:val="0"/>
      <w:marTop w:val="0"/>
      <w:marBottom w:val="0"/>
      <w:divBdr>
        <w:top w:val="none" w:sz="0" w:space="0" w:color="auto"/>
        <w:left w:val="none" w:sz="0" w:space="0" w:color="auto"/>
        <w:bottom w:val="none" w:sz="0" w:space="0" w:color="auto"/>
        <w:right w:val="none" w:sz="0" w:space="0" w:color="auto"/>
      </w:divBdr>
      <w:divsChild>
        <w:div w:id="522715207">
          <w:marLeft w:val="0"/>
          <w:marRight w:val="0"/>
          <w:marTop w:val="0"/>
          <w:marBottom w:val="0"/>
          <w:divBdr>
            <w:top w:val="none" w:sz="0" w:space="0" w:color="auto"/>
            <w:left w:val="none" w:sz="0" w:space="0" w:color="auto"/>
            <w:bottom w:val="none" w:sz="0" w:space="0" w:color="auto"/>
            <w:right w:val="none" w:sz="0" w:space="0" w:color="auto"/>
          </w:divBdr>
          <w:divsChild>
            <w:div w:id="670253171">
              <w:marLeft w:val="0"/>
              <w:marRight w:val="0"/>
              <w:marTop w:val="0"/>
              <w:marBottom w:val="0"/>
              <w:divBdr>
                <w:top w:val="none" w:sz="0" w:space="0" w:color="auto"/>
                <w:left w:val="none" w:sz="0" w:space="0" w:color="auto"/>
                <w:bottom w:val="none" w:sz="0" w:space="0" w:color="auto"/>
                <w:right w:val="none" w:sz="0" w:space="0" w:color="auto"/>
              </w:divBdr>
            </w:div>
          </w:divsChild>
        </w:div>
        <w:div w:id="901404403">
          <w:marLeft w:val="0"/>
          <w:marRight w:val="0"/>
          <w:marTop w:val="0"/>
          <w:marBottom w:val="0"/>
          <w:divBdr>
            <w:top w:val="none" w:sz="0" w:space="0" w:color="auto"/>
            <w:left w:val="none" w:sz="0" w:space="0" w:color="auto"/>
            <w:bottom w:val="none" w:sz="0" w:space="0" w:color="auto"/>
            <w:right w:val="none" w:sz="0" w:space="0" w:color="auto"/>
          </w:divBdr>
          <w:divsChild>
            <w:div w:id="584149558">
              <w:marLeft w:val="0"/>
              <w:marRight w:val="0"/>
              <w:marTop w:val="0"/>
              <w:marBottom w:val="0"/>
              <w:divBdr>
                <w:top w:val="none" w:sz="0" w:space="0" w:color="auto"/>
                <w:left w:val="none" w:sz="0" w:space="0" w:color="auto"/>
                <w:bottom w:val="none" w:sz="0" w:space="0" w:color="auto"/>
                <w:right w:val="none" w:sz="0" w:space="0" w:color="auto"/>
              </w:divBdr>
            </w:div>
            <w:div w:id="1661350726">
              <w:marLeft w:val="0"/>
              <w:marRight w:val="0"/>
              <w:marTop w:val="0"/>
              <w:marBottom w:val="0"/>
              <w:divBdr>
                <w:top w:val="none" w:sz="0" w:space="0" w:color="auto"/>
                <w:left w:val="none" w:sz="0" w:space="0" w:color="auto"/>
                <w:bottom w:val="none" w:sz="0" w:space="0" w:color="auto"/>
                <w:right w:val="none" w:sz="0" w:space="0" w:color="auto"/>
              </w:divBdr>
            </w:div>
          </w:divsChild>
        </w:div>
        <w:div w:id="1560706601">
          <w:marLeft w:val="0"/>
          <w:marRight w:val="0"/>
          <w:marTop w:val="0"/>
          <w:marBottom w:val="0"/>
          <w:divBdr>
            <w:top w:val="none" w:sz="0" w:space="0" w:color="auto"/>
            <w:left w:val="none" w:sz="0" w:space="0" w:color="auto"/>
            <w:bottom w:val="none" w:sz="0" w:space="0" w:color="auto"/>
            <w:right w:val="none" w:sz="0" w:space="0" w:color="auto"/>
          </w:divBdr>
          <w:divsChild>
            <w:div w:id="925262374">
              <w:marLeft w:val="0"/>
              <w:marRight w:val="0"/>
              <w:marTop w:val="0"/>
              <w:marBottom w:val="0"/>
              <w:divBdr>
                <w:top w:val="none" w:sz="0" w:space="0" w:color="auto"/>
                <w:left w:val="none" w:sz="0" w:space="0" w:color="auto"/>
                <w:bottom w:val="none" w:sz="0" w:space="0" w:color="auto"/>
                <w:right w:val="none" w:sz="0" w:space="0" w:color="auto"/>
              </w:divBdr>
            </w:div>
            <w:div w:id="13369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03649">
      <w:bodyDiv w:val="1"/>
      <w:marLeft w:val="0"/>
      <w:marRight w:val="0"/>
      <w:marTop w:val="0"/>
      <w:marBottom w:val="0"/>
      <w:divBdr>
        <w:top w:val="none" w:sz="0" w:space="0" w:color="auto"/>
        <w:left w:val="none" w:sz="0" w:space="0" w:color="auto"/>
        <w:bottom w:val="none" w:sz="0" w:space="0" w:color="auto"/>
        <w:right w:val="none" w:sz="0" w:space="0" w:color="auto"/>
      </w:divBdr>
      <w:divsChild>
        <w:div w:id="452600802">
          <w:marLeft w:val="0"/>
          <w:marRight w:val="0"/>
          <w:marTop w:val="0"/>
          <w:marBottom w:val="0"/>
          <w:divBdr>
            <w:top w:val="single" w:sz="2" w:space="0" w:color="E5E7EB"/>
            <w:left w:val="single" w:sz="2" w:space="0" w:color="E5E7EB"/>
            <w:bottom w:val="single" w:sz="2" w:space="0" w:color="E5E7EB"/>
            <w:right w:val="single" w:sz="2" w:space="0" w:color="E5E7EB"/>
          </w:divBdr>
        </w:div>
        <w:div w:id="566844562">
          <w:marLeft w:val="0"/>
          <w:marRight w:val="0"/>
          <w:marTop w:val="0"/>
          <w:marBottom w:val="0"/>
          <w:divBdr>
            <w:top w:val="single" w:sz="2" w:space="0" w:color="E5E7EB"/>
            <w:left w:val="single" w:sz="2" w:space="0" w:color="E5E7EB"/>
            <w:bottom w:val="single" w:sz="2" w:space="0" w:color="E5E7EB"/>
            <w:right w:val="single" w:sz="2" w:space="0" w:color="E5E7EB"/>
          </w:divBdr>
        </w:div>
        <w:div w:id="1111128395">
          <w:marLeft w:val="0"/>
          <w:marRight w:val="0"/>
          <w:marTop w:val="0"/>
          <w:marBottom w:val="0"/>
          <w:divBdr>
            <w:top w:val="single" w:sz="2" w:space="0" w:color="E5E7EB"/>
            <w:left w:val="single" w:sz="2" w:space="0" w:color="E5E7EB"/>
            <w:bottom w:val="single" w:sz="2" w:space="0" w:color="E5E7EB"/>
            <w:right w:val="single" w:sz="2" w:space="0" w:color="E5E7EB"/>
          </w:divBdr>
        </w:div>
        <w:div w:id="1421487663">
          <w:marLeft w:val="0"/>
          <w:marRight w:val="0"/>
          <w:marTop w:val="0"/>
          <w:marBottom w:val="0"/>
          <w:divBdr>
            <w:top w:val="single" w:sz="2" w:space="0" w:color="E5E7EB"/>
            <w:left w:val="single" w:sz="2" w:space="0" w:color="E5E7EB"/>
            <w:bottom w:val="single" w:sz="2" w:space="0" w:color="E5E7EB"/>
            <w:right w:val="single" w:sz="2" w:space="0" w:color="E5E7EB"/>
          </w:divBdr>
        </w:div>
        <w:div w:id="1753695722">
          <w:marLeft w:val="0"/>
          <w:marRight w:val="0"/>
          <w:marTop w:val="0"/>
          <w:marBottom w:val="0"/>
          <w:divBdr>
            <w:top w:val="single" w:sz="2" w:space="0" w:color="E5E7EB"/>
            <w:left w:val="single" w:sz="2" w:space="0" w:color="E5E7EB"/>
            <w:bottom w:val="single" w:sz="2" w:space="0" w:color="E5E7EB"/>
            <w:right w:val="single" w:sz="2" w:space="0" w:color="E5E7EB"/>
          </w:divBdr>
        </w:div>
        <w:div w:id="2115009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7318429">
      <w:bodyDiv w:val="1"/>
      <w:marLeft w:val="0"/>
      <w:marRight w:val="0"/>
      <w:marTop w:val="0"/>
      <w:marBottom w:val="0"/>
      <w:divBdr>
        <w:top w:val="none" w:sz="0" w:space="0" w:color="auto"/>
        <w:left w:val="none" w:sz="0" w:space="0" w:color="auto"/>
        <w:bottom w:val="none" w:sz="0" w:space="0" w:color="auto"/>
        <w:right w:val="none" w:sz="0" w:space="0" w:color="auto"/>
      </w:divBdr>
      <w:divsChild>
        <w:div w:id="599339534">
          <w:marLeft w:val="0"/>
          <w:marRight w:val="0"/>
          <w:marTop w:val="0"/>
          <w:marBottom w:val="0"/>
          <w:divBdr>
            <w:top w:val="none" w:sz="0" w:space="0" w:color="auto"/>
            <w:left w:val="none" w:sz="0" w:space="0" w:color="auto"/>
            <w:bottom w:val="none" w:sz="0" w:space="0" w:color="auto"/>
            <w:right w:val="none" w:sz="0" w:space="0" w:color="auto"/>
          </w:divBdr>
          <w:divsChild>
            <w:div w:id="11135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4615">
      <w:bodyDiv w:val="1"/>
      <w:marLeft w:val="0"/>
      <w:marRight w:val="0"/>
      <w:marTop w:val="0"/>
      <w:marBottom w:val="0"/>
      <w:divBdr>
        <w:top w:val="none" w:sz="0" w:space="0" w:color="auto"/>
        <w:left w:val="none" w:sz="0" w:space="0" w:color="auto"/>
        <w:bottom w:val="none" w:sz="0" w:space="0" w:color="auto"/>
        <w:right w:val="none" w:sz="0" w:space="0" w:color="auto"/>
      </w:divBdr>
    </w:div>
    <w:div w:id="1606381686">
      <w:bodyDiv w:val="1"/>
      <w:marLeft w:val="0"/>
      <w:marRight w:val="0"/>
      <w:marTop w:val="0"/>
      <w:marBottom w:val="0"/>
      <w:divBdr>
        <w:top w:val="none" w:sz="0" w:space="0" w:color="auto"/>
        <w:left w:val="none" w:sz="0" w:space="0" w:color="auto"/>
        <w:bottom w:val="none" w:sz="0" w:space="0" w:color="auto"/>
        <w:right w:val="none" w:sz="0" w:space="0" w:color="auto"/>
      </w:divBdr>
    </w:div>
    <w:div w:id="1623922665">
      <w:bodyDiv w:val="1"/>
      <w:marLeft w:val="0"/>
      <w:marRight w:val="0"/>
      <w:marTop w:val="0"/>
      <w:marBottom w:val="0"/>
      <w:divBdr>
        <w:top w:val="none" w:sz="0" w:space="0" w:color="auto"/>
        <w:left w:val="none" w:sz="0" w:space="0" w:color="auto"/>
        <w:bottom w:val="none" w:sz="0" w:space="0" w:color="auto"/>
        <w:right w:val="none" w:sz="0" w:space="0" w:color="auto"/>
      </w:divBdr>
    </w:div>
    <w:div w:id="1635410319">
      <w:bodyDiv w:val="1"/>
      <w:marLeft w:val="0"/>
      <w:marRight w:val="0"/>
      <w:marTop w:val="0"/>
      <w:marBottom w:val="0"/>
      <w:divBdr>
        <w:top w:val="none" w:sz="0" w:space="0" w:color="auto"/>
        <w:left w:val="none" w:sz="0" w:space="0" w:color="auto"/>
        <w:bottom w:val="none" w:sz="0" w:space="0" w:color="auto"/>
        <w:right w:val="none" w:sz="0" w:space="0" w:color="auto"/>
      </w:divBdr>
    </w:div>
    <w:div w:id="1667324471">
      <w:bodyDiv w:val="1"/>
      <w:marLeft w:val="0"/>
      <w:marRight w:val="0"/>
      <w:marTop w:val="0"/>
      <w:marBottom w:val="0"/>
      <w:divBdr>
        <w:top w:val="none" w:sz="0" w:space="0" w:color="auto"/>
        <w:left w:val="none" w:sz="0" w:space="0" w:color="auto"/>
        <w:bottom w:val="none" w:sz="0" w:space="0" w:color="auto"/>
        <w:right w:val="none" w:sz="0" w:space="0" w:color="auto"/>
      </w:divBdr>
      <w:divsChild>
        <w:div w:id="434600537">
          <w:marLeft w:val="0"/>
          <w:marRight w:val="0"/>
          <w:marTop w:val="0"/>
          <w:marBottom w:val="0"/>
          <w:divBdr>
            <w:top w:val="none" w:sz="0" w:space="0" w:color="auto"/>
            <w:left w:val="none" w:sz="0" w:space="0" w:color="auto"/>
            <w:bottom w:val="none" w:sz="0" w:space="0" w:color="auto"/>
            <w:right w:val="none" w:sz="0" w:space="0" w:color="auto"/>
          </w:divBdr>
          <w:divsChild>
            <w:div w:id="716708541">
              <w:marLeft w:val="0"/>
              <w:marRight w:val="0"/>
              <w:marTop w:val="0"/>
              <w:marBottom w:val="0"/>
              <w:divBdr>
                <w:top w:val="none" w:sz="0" w:space="0" w:color="auto"/>
                <w:left w:val="none" w:sz="0" w:space="0" w:color="auto"/>
                <w:bottom w:val="none" w:sz="0" w:space="0" w:color="auto"/>
                <w:right w:val="none" w:sz="0" w:space="0" w:color="auto"/>
              </w:divBdr>
              <w:divsChild>
                <w:div w:id="366301117">
                  <w:marLeft w:val="0"/>
                  <w:marRight w:val="0"/>
                  <w:marTop w:val="0"/>
                  <w:marBottom w:val="0"/>
                  <w:divBdr>
                    <w:top w:val="none" w:sz="0" w:space="0" w:color="auto"/>
                    <w:left w:val="none" w:sz="0" w:space="0" w:color="auto"/>
                    <w:bottom w:val="none" w:sz="0" w:space="0" w:color="auto"/>
                    <w:right w:val="none" w:sz="0" w:space="0" w:color="auto"/>
                  </w:divBdr>
                </w:div>
              </w:divsChild>
            </w:div>
            <w:div w:id="1110777799">
              <w:marLeft w:val="0"/>
              <w:marRight w:val="0"/>
              <w:marTop w:val="0"/>
              <w:marBottom w:val="0"/>
              <w:divBdr>
                <w:top w:val="none" w:sz="0" w:space="0" w:color="auto"/>
                <w:left w:val="none" w:sz="0" w:space="0" w:color="auto"/>
                <w:bottom w:val="none" w:sz="0" w:space="0" w:color="auto"/>
                <w:right w:val="none" w:sz="0" w:space="0" w:color="auto"/>
              </w:divBdr>
              <w:divsChild>
                <w:div w:id="148362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520214">
      <w:bodyDiv w:val="1"/>
      <w:marLeft w:val="0"/>
      <w:marRight w:val="0"/>
      <w:marTop w:val="0"/>
      <w:marBottom w:val="0"/>
      <w:divBdr>
        <w:top w:val="none" w:sz="0" w:space="0" w:color="auto"/>
        <w:left w:val="none" w:sz="0" w:space="0" w:color="auto"/>
        <w:bottom w:val="none" w:sz="0" w:space="0" w:color="auto"/>
        <w:right w:val="none" w:sz="0" w:space="0" w:color="auto"/>
      </w:divBdr>
    </w:div>
    <w:div w:id="1865442269">
      <w:bodyDiv w:val="1"/>
      <w:marLeft w:val="0"/>
      <w:marRight w:val="0"/>
      <w:marTop w:val="0"/>
      <w:marBottom w:val="0"/>
      <w:divBdr>
        <w:top w:val="none" w:sz="0" w:space="0" w:color="auto"/>
        <w:left w:val="none" w:sz="0" w:space="0" w:color="auto"/>
        <w:bottom w:val="none" w:sz="0" w:space="0" w:color="auto"/>
        <w:right w:val="none" w:sz="0" w:space="0" w:color="auto"/>
      </w:divBdr>
    </w:div>
    <w:div w:id="1875458622">
      <w:bodyDiv w:val="1"/>
      <w:marLeft w:val="0"/>
      <w:marRight w:val="0"/>
      <w:marTop w:val="0"/>
      <w:marBottom w:val="0"/>
      <w:divBdr>
        <w:top w:val="none" w:sz="0" w:space="0" w:color="auto"/>
        <w:left w:val="none" w:sz="0" w:space="0" w:color="auto"/>
        <w:bottom w:val="none" w:sz="0" w:space="0" w:color="auto"/>
        <w:right w:val="none" w:sz="0" w:space="0" w:color="auto"/>
      </w:divBdr>
    </w:div>
    <w:div w:id="1936358217">
      <w:bodyDiv w:val="1"/>
      <w:marLeft w:val="0"/>
      <w:marRight w:val="0"/>
      <w:marTop w:val="0"/>
      <w:marBottom w:val="0"/>
      <w:divBdr>
        <w:top w:val="none" w:sz="0" w:space="0" w:color="auto"/>
        <w:left w:val="none" w:sz="0" w:space="0" w:color="auto"/>
        <w:bottom w:val="none" w:sz="0" w:space="0" w:color="auto"/>
        <w:right w:val="none" w:sz="0" w:space="0" w:color="auto"/>
      </w:divBdr>
      <w:divsChild>
        <w:div w:id="199637535">
          <w:marLeft w:val="0"/>
          <w:marRight w:val="0"/>
          <w:marTop w:val="0"/>
          <w:marBottom w:val="0"/>
          <w:divBdr>
            <w:top w:val="single" w:sz="2" w:space="0" w:color="E5E7EB"/>
            <w:left w:val="single" w:sz="2" w:space="0" w:color="E5E7EB"/>
            <w:bottom w:val="single" w:sz="2" w:space="0" w:color="E5E7EB"/>
            <w:right w:val="single" w:sz="2" w:space="0" w:color="E5E7EB"/>
          </w:divBdr>
        </w:div>
        <w:div w:id="443430512">
          <w:marLeft w:val="0"/>
          <w:marRight w:val="0"/>
          <w:marTop w:val="0"/>
          <w:marBottom w:val="0"/>
          <w:divBdr>
            <w:top w:val="single" w:sz="2" w:space="0" w:color="E5E7EB"/>
            <w:left w:val="single" w:sz="2" w:space="0" w:color="E5E7EB"/>
            <w:bottom w:val="single" w:sz="2" w:space="0" w:color="E5E7EB"/>
            <w:right w:val="single" w:sz="2" w:space="0" w:color="E5E7EB"/>
          </w:divBdr>
        </w:div>
        <w:div w:id="750740090">
          <w:marLeft w:val="0"/>
          <w:marRight w:val="0"/>
          <w:marTop w:val="0"/>
          <w:marBottom w:val="0"/>
          <w:divBdr>
            <w:top w:val="single" w:sz="2" w:space="0" w:color="E5E7EB"/>
            <w:left w:val="single" w:sz="2" w:space="0" w:color="E5E7EB"/>
            <w:bottom w:val="single" w:sz="2" w:space="0" w:color="E5E7EB"/>
            <w:right w:val="single" w:sz="2" w:space="0" w:color="E5E7EB"/>
          </w:divBdr>
        </w:div>
        <w:div w:id="1124343743">
          <w:marLeft w:val="0"/>
          <w:marRight w:val="0"/>
          <w:marTop w:val="0"/>
          <w:marBottom w:val="0"/>
          <w:divBdr>
            <w:top w:val="single" w:sz="2" w:space="0" w:color="E5E7EB"/>
            <w:left w:val="single" w:sz="2" w:space="0" w:color="E5E7EB"/>
            <w:bottom w:val="single" w:sz="2" w:space="0" w:color="E5E7EB"/>
            <w:right w:val="single" w:sz="2" w:space="0" w:color="E5E7EB"/>
          </w:divBdr>
        </w:div>
        <w:div w:id="1803768576">
          <w:marLeft w:val="0"/>
          <w:marRight w:val="0"/>
          <w:marTop w:val="0"/>
          <w:marBottom w:val="0"/>
          <w:divBdr>
            <w:top w:val="single" w:sz="2" w:space="0" w:color="E5E7EB"/>
            <w:left w:val="single" w:sz="2" w:space="0" w:color="E5E7EB"/>
            <w:bottom w:val="single" w:sz="2" w:space="0" w:color="E5E7EB"/>
            <w:right w:val="single" w:sz="2" w:space="0" w:color="E5E7EB"/>
          </w:divBdr>
        </w:div>
        <w:div w:id="18308257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1233403">
      <w:bodyDiv w:val="1"/>
      <w:marLeft w:val="0"/>
      <w:marRight w:val="0"/>
      <w:marTop w:val="0"/>
      <w:marBottom w:val="0"/>
      <w:divBdr>
        <w:top w:val="none" w:sz="0" w:space="0" w:color="auto"/>
        <w:left w:val="none" w:sz="0" w:space="0" w:color="auto"/>
        <w:bottom w:val="none" w:sz="0" w:space="0" w:color="auto"/>
        <w:right w:val="none" w:sz="0" w:space="0" w:color="auto"/>
      </w:divBdr>
      <w:divsChild>
        <w:div w:id="1868717079">
          <w:marLeft w:val="0"/>
          <w:marRight w:val="0"/>
          <w:marTop w:val="0"/>
          <w:marBottom w:val="0"/>
          <w:divBdr>
            <w:top w:val="none" w:sz="0" w:space="0" w:color="auto"/>
            <w:left w:val="none" w:sz="0" w:space="0" w:color="auto"/>
            <w:bottom w:val="none" w:sz="0" w:space="0" w:color="auto"/>
            <w:right w:val="none" w:sz="0" w:space="0" w:color="auto"/>
          </w:divBdr>
          <w:divsChild>
            <w:div w:id="624583229">
              <w:marLeft w:val="0"/>
              <w:marRight w:val="0"/>
              <w:marTop w:val="0"/>
              <w:marBottom w:val="0"/>
              <w:divBdr>
                <w:top w:val="none" w:sz="0" w:space="0" w:color="auto"/>
                <w:left w:val="none" w:sz="0" w:space="0" w:color="auto"/>
                <w:bottom w:val="none" w:sz="0" w:space="0" w:color="auto"/>
                <w:right w:val="none" w:sz="0" w:space="0" w:color="auto"/>
              </w:divBdr>
              <w:divsChild>
                <w:div w:id="8327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93847">
      <w:bodyDiv w:val="1"/>
      <w:marLeft w:val="0"/>
      <w:marRight w:val="0"/>
      <w:marTop w:val="0"/>
      <w:marBottom w:val="0"/>
      <w:divBdr>
        <w:top w:val="none" w:sz="0" w:space="0" w:color="auto"/>
        <w:left w:val="none" w:sz="0" w:space="0" w:color="auto"/>
        <w:bottom w:val="none" w:sz="0" w:space="0" w:color="auto"/>
        <w:right w:val="none" w:sz="0" w:space="0" w:color="auto"/>
      </w:divBdr>
    </w:div>
    <w:div w:id="1986010503">
      <w:bodyDiv w:val="1"/>
      <w:marLeft w:val="0"/>
      <w:marRight w:val="0"/>
      <w:marTop w:val="0"/>
      <w:marBottom w:val="0"/>
      <w:divBdr>
        <w:top w:val="none" w:sz="0" w:space="0" w:color="auto"/>
        <w:left w:val="none" w:sz="0" w:space="0" w:color="auto"/>
        <w:bottom w:val="none" w:sz="0" w:space="0" w:color="auto"/>
        <w:right w:val="none" w:sz="0" w:space="0" w:color="auto"/>
      </w:divBdr>
    </w:div>
    <w:div w:id="2110077839">
      <w:bodyDiv w:val="1"/>
      <w:marLeft w:val="0"/>
      <w:marRight w:val="0"/>
      <w:marTop w:val="0"/>
      <w:marBottom w:val="0"/>
      <w:divBdr>
        <w:top w:val="none" w:sz="0" w:space="0" w:color="auto"/>
        <w:left w:val="none" w:sz="0" w:space="0" w:color="auto"/>
        <w:bottom w:val="none" w:sz="0" w:space="0" w:color="auto"/>
        <w:right w:val="none" w:sz="0" w:space="0" w:color="auto"/>
      </w:divBdr>
    </w:div>
    <w:div w:id="212920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kaggle.com/code/edomingo/etl-chatgpt-1000-daily-tweets-dataset" TargetMode="External"/><Relationship Id="rId42" Type="http://schemas.openxmlformats.org/officeDocument/2006/relationships/image" Target="media/image26.png"/><Relationship Id="rId47" Type="http://schemas.openxmlformats.org/officeDocument/2006/relationships/diagramColors" Target="diagrams/colors2.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6.png"/><Relationship Id="rId16" Type="http://schemas.openxmlformats.org/officeDocument/2006/relationships/diagramData" Target="diagrams/data1.xml"/><Relationship Id="rId11" Type="http://schemas.openxmlformats.org/officeDocument/2006/relationships/image" Target="media/image1.png"/><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www.kaggle.com/code/edomingo/etl-chatgpt-1000-daily-tweets-dataset" TargetMode="External"/><Relationship Id="rId95" Type="http://schemas.openxmlformats.org/officeDocument/2006/relationships/hyperlink" Target="https://www.kaggle.com/code/larysakrasnova/analysis-content-of-responses/notebook" TargetMode="External"/><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7.png"/><Relationship Id="rId48" Type="http://schemas.microsoft.com/office/2007/relationships/diagramDrawing" Target="diagrams/drawing2.xml"/><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hyperlink" Target="https://docs.aws.amazon.com/sagemaker/latest/dg/gs-studio-onboard.html" TargetMode="External"/><Relationship Id="rId12" Type="http://schemas.openxmlformats.org/officeDocument/2006/relationships/image" Target="media/image2.png"/><Relationship Id="rId17" Type="http://schemas.openxmlformats.org/officeDocument/2006/relationships/diagramLayout" Target="diagrams/layout1.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diagramQuickStyle" Target="diagrams/quickStyle2.xml"/><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theme" Target="theme/theme1.xml"/><Relationship Id="rId20" Type="http://schemas.microsoft.com/office/2007/relationships/diagramDrawing" Target="diagrams/drawing1.xml"/><Relationship Id="rId41" Type="http://schemas.openxmlformats.org/officeDocument/2006/relationships/image" Target="media/image25.jpeg"/><Relationship Id="rId54" Type="http://schemas.openxmlformats.org/officeDocument/2006/relationships/image" Target="media/image33.jp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gif"/><Relationship Id="rId88" Type="http://schemas.openxmlformats.org/officeDocument/2006/relationships/image" Target="media/image65.png"/><Relationship Id="rId91" Type="http://schemas.openxmlformats.org/officeDocument/2006/relationships/hyperlink" Target="https://www.kaggle.com/code/vencerlanz09/chatgpt-tweets-visual-eda-and-sentiment-analysis" TargetMode="External"/><Relationship Id="rId96" Type="http://schemas.openxmlformats.org/officeDocument/2006/relationships/hyperlink" Target="https://github.com/aws/amazon-sagemaker-examples/blob/main/introduction_to_amazon_algorithms/jumpstart_text_classification/Amazon_JumpStart_Text_Classification.ipynb"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diagramData" Target="diagrams/data2.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hyperlink" Target="https://www.kaggle.com/code/chadsaglam/chatgpd-tweets-with-deep-learning-using-bert" TargetMode="External"/><Relationship Id="rId99" Type="http://schemas.openxmlformats.org/officeDocument/2006/relationships/hyperlink" Target="https://aws.amazon.com/blogs/machine-learning/part-2-model-hosting-patterns-in-amazon-sagemaker-getting-started-with-deploying-real-time-models-on-sagemaker/&#160;" TargetMode="External"/><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diagramQuickStyle" Target="diagrams/quickStyle1.xml"/><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docs.aws.amazon.com/sagemaker/latest/dg/sms-text-classification-multilabel.html"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https://github.com/hxycorn/Twitter-Sentiment-Analysis-about-ChatGPT"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diagramLayout" Target="diagrams/layout2.xml"/><Relationship Id="rId66" Type="http://schemas.openxmlformats.org/officeDocument/2006/relationships/image" Target="media/image45.png"/><Relationship Id="rId87" Type="http://schemas.openxmlformats.org/officeDocument/2006/relationships/hyperlink" Target="https://sagemaker.readthedocs.io/"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diagramColors" Target="diagrams/colors1.xm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www.kaggle.com/code/shashidharnaiduboya/chatgpt-tweets-sentiment-analysis" TargetMode="External"/><Relationship Id="rId98" Type="http://schemas.openxmlformats.org/officeDocument/2006/relationships/hyperlink" Target="https://docs.aws.amazon.com/sagemaker/latest/APIReference/API_CreateTrainingJob.html" TargetMode="External"/><Relationship Id="rId3" Type="http://schemas.openxmlformats.org/officeDocument/2006/relationships/customXml" Target="../customXml/item3.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803837-8471-4A26-9967-20E959FF8718}" type="doc">
      <dgm:prSet loTypeId="urn:microsoft.com/office/officeart/2005/8/layout/process4" loCatId="list" qsTypeId="urn:microsoft.com/office/officeart/2005/8/quickstyle/simple1" qsCatId="simple" csTypeId="urn:microsoft.com/office/officeart/2005/8/colors/colorful2" csCatId="colorful" phldr="1"/>
      <dgm:spPr/>
      <dgm:t>
        <a:bodyPr/>
        <a:lstStyle/>
        <a:p>
          <a:endParaRPr lang="en-US"/>
        </a:p>
      </dgm:t>
    </dgm:pt>
    <dgm:pt modelId="{532EE1FE-90FF-4603-BB0E-177361861210}">
      <dgm:prSet custT="1"/>
      <dgm:spPr/>
      <dgm:t>
        <a:bodyPr/>
        <a:lstStyle/>
        <a:p>
          <a:r>
            <a:rPr lang="en-US" sz="1200">
              <a:latin typeface="Times New Roman" panose="02020603050405020304" pitchFamily="18" charset="0"/>
              <a:cs typeface="Times New Roman" panose="02020603050405020304" pitchFamily="18" charset="0"/>
            </a:rPr>
            <a:t>Data Extraction (ETL Pipeline)</a:t>
          </a:r>
        </a:p>
      </dgm:t>
    </dgm:pt>
    <dgm:pt modelId="{DD480C7A-4199-4F4C-8781-F3FD35C47FFF}" type="parTrans" cxnId="{4F1E4B11-A526-417A-A7D9-285A7092E32B}">
      <dgm:prSet/>
      <dgm:spPr/>
      <dgm:t>
        <a:bodyPr/>
        <a:lstStyle/>
        <a:p>
          <a:endParaRPr lang="en-US"/>
        </a:p>
      </dgm:t>
    </dgm:pt>
    <dgm:pt modelId="{C3B85851-C28A-4842-AB97-0DD3A2C0F1B5}" type="sibTrans" cxnId="{4F1E4B11-A526-417A-A7D9-285A7092E32B}">
      <dgm:prSet/>
      <dgm:spPr/>
      <dgm:t>
        <a:bodyPr/>
        <a:lstStyle/>
        <a:p>
          <a:endParaRPr lang="en-US"/>
        </a:p>
      </dgm:t>
    </dgm:pt>
    <dgm:pt modelId="{38C0282F-63D4-484F-85FA-B5D0D4BA5204}">
      <dgm:prSet custT="1"/>
      <dgm:spPr/>
      <dgm:t>
        <a:bodyPr/>
        <a:lstStyle/>
        <a:p>
          <a:r>
            <a:rPr lang="en-US" sz="1200">
              <a:latin typeface="Times New Roman" panose="02020603050405020304" pitchFamily="18" charset="0"/>
              <a:cs typeface="Times New Roman" panose="02020603050405020304" pitchFamily="18" charset="0"/>
            </a:rPr>
            <a:t>Exploratory Data Analysis</a:t>
          </a:r>
        </a:p>
      </dgm:t>
    </dgm:pt>
    <dgm:pt modelId="{5923C630-6E92-4146-A32D-DA35DA4BF9DA}" type="parTrans" cxnId="{A1A2EAF5-9DFF-4CDE-AD98-663658913A28}">
      <dgm:prSet/>
      <dgm:spPr/>
      <dgm:t>
        <a:bodyPr/>
        <a:lstStyle/>
        <a:p>
          <a:endParaRPr lang="en-US"/>
        </a:p>
      </dgm:t>
    </dgm:pt>
    <dgm:pt modelId="{BF7EBEBB-0929-4F31-8AC4-EA79F72AA797}" type="sibTrans" cxnId="{A1A2EAF5-9DFF-4CDE-AD98-663658913A28}">
      <dgm:prSet/>
      <dgm:spPr/>
      <dgm:t>
        <a:bodyPr/>
        <a:lstStyle/>
        <a:p>
          <a:endParaRPr lang="en-US"/>
        </a:p>
      </dgm:t>
    </dgm:pt>
    <dgm:pt modelId="{9517653E-5AC2-45B8-B3F1-E5DF14912464}">
      <dgm:prSet custT="1"/>
      <dgm:spPr/>
      <dgm:t>
        <a:bodyPr/>
        <a:lstStyle/>
        <a:p>
          <a:r>
            <a:rPr lang="en-US" sz="1200">
              <a:latin typeface="Times New Roman" panose="02020603050405020304" pitchFamily="18" charset="0"/>
              <a:cs typeface="Times New Roman" panose="02020603050405020304" pitchFamily="18" charset="0"/>
            </a:rPr>
            <a:t>Preprocessing and Feature Extraction</a:t>
          </a:r>
        </a:p>
      </dgm:t>
    </dgm:pt>
    <dgm:pt modelId="{97766A19-E298-4699-8DEF-56C349F1F8CF}" type="parTrans" cxnId="{230FD821-28A2-4D85-A3C2-DDB724339CB6}">
      <dgm:prSet/>
      <dgm:spPr/>
      <dgm:t>
        <a:bodyPr/>
        <a:lstStyle/>
        <a:p>
          <a:endParaRPr lang="en-US"/>
        </a:p>
      </dgm:t>
    </dgm:pt>
    <dgm:pt modelId="{1C599FA9-D2A7-46F3-8F2D-4F5E44B6A2A0}" type="sibTrans" cxnId="{230FD821-28A2-4D85-A3C2-DDB724339CB6}">
      <dgm:prSet/>
      <dgm:spPr/>
      <dgm:t>
        <a:bodyPr/>
        <a:lstStyle/>
        <a:p>
          <a:endParaRPr lang="en-US"/>
        </a:p>
      </dgm:t>
    </dgm:pt>
    <dgm:pt modelId="{4F046BB7-6C0E-48F4-934C-BABACD855C14}">
      <dgm:prSet custT="1"/>
      <dgm:spPr/>
      <dgm:t>
        <a:bodyPr/>
        <a:lstStyle/>
        <a:p>
          <a:r>
            <a:rPr lang="en-US" sz="1200">
              <a:latin typeface="Times New Roman" panose="02020603050405020304" pitchFamily="18" charset="0"/>
              <a:cs typeface="Times New Roman" panose="02020603050405020304" pitchFamily="18" charset="0"/>
            </a:rPr>
            <a:t>Content Analysis</a:t>
          </a:r>
        </a:p>
      </dgm:t>
    </dgm:pt>
    <dgm:pt modelId="{99FDEDF7-5723-434F-801B-B352621BA146}" type="parTrans" cxnId="{4332E931-4420-4B2A-87DE-1DE6DA91898D}">
      <dgm:prSet/>
      <dgm:spPr/>
      <dgm:t>
        <a:bodyPr/>
        <a:lstStyle/>
        <a:p>
          <a:endParaRPr lang="en-US"/>
        </a:p>
      </dgm:t>
    </dgm:pt>
    <dgm:pt modelId="{C7D32CC6-9E98-436F-B3D2-A025DB2DBFE5}" type="sibTrans" cxnId="{4332E931-4420-4B2A-87DE-1DE6DA91898D}">
      <dgm:prSet/>
      <dgm:spPr/>
      <dgm:t>
        <a:bodyPr/>
        <a:lstStyle/>
        <a:p>
          <a:endParaRPr lang="en-US"/>
        </a:p>
      </dgm:t>
    </dgm:pt>
    <dgm:pt modelId="{7454A28B-0AB5-4AE1-9ABF-C5FF461D8231}">
      <dgm:prSet custT="1"/>
      <dgm:spPr/>
      <dgm:t>
        <a:bodyPr/>
        <a:lstStyle/>
        <a:p>
          <a:r>
            <a:rPr lang="en-US" sz="1200">
              <a:latin typeface="Times New Roman" panose="02020603050405020304" pitchFamily="18" charset="0"/>
              <a:cs typeface="Times New Roman" panose="02020603050405020304" pitchFamily="18" charset="0"/>
            </a:rPr>
            <a:t>Labeling Data</a:t>
          </a:r>
        </a:p>
      </dgm:t>
    </dgm:pt>
    <dgm:pt modelId="{68FC5BAA-2D44-4DA9-A5D6-574E63C0A964}" type="parTrans" cxnId="{00AE9976-E962-412D-94BD-085D132A0517}">
      <dgm:prSet/>
      <dgm:spPr/>
      <dgm:t>
        <a:bodyPr/>
        <a:lstStyle/>
        <a:p>
          <a:endParaRPr lang="en-US"/>
        </a:p>
      </dgm:t>
    </dgm:pt>
    <dgm:pt modelId="{48CD617E-511F-425B-9E70-1A3841ABB945}" type="sibTrans" cxnId="{00AE9976-E962-412D-94BD-085D132A0517}">
      <dgm:prSet/>
      <dgm:spPr/>
      <dgm:t>
        <a:bodyPr/>
        <a:lstStyle/>
        <a:p>
          <a:endParaRPr lang="en-US"/>
        </a:p>
      </dgm:t>
    </dgm:pt>
    <dgm:pt modelId="{AC89F9C9-B24A-4F1A-8D01-3153358237BE}">
      <dgm:prSet custT="1"/>
      <dgm:spPr/>
      <dgm:t>
        <a:bodyPr/>
        <a:lstStyle/>
        <a:p>
          <a:r>
            <a:rPr lang="en-US" sz="1200">
              <a:latin typeface="Times New Roman" panose="02020603050405020304" pitchFamily="18" charset="0"/>
              <a:cs typeface="Times New Roman" panose="02020603050405020304" pitchFamily="18" charset="0"/>
            </a:rPr>
            <a:t>Sentiment Prediction using Machine Learning</a:t>
          </a:r>
        </a:p>
      </dgm:t>
    </dgm:pt>
    <dgm:pt modelId="{1911409D-FA55-45F9-B55A-D93DCDDD0683}" type="parTrans" cxnId="{6CA8BB15-AE51-4A5D-B5BF-944880E221DE}">
      <dgm:prSet/>
      <dgm:spPr/>
      <dgm:t>
        <a:bodyPr/>
        <a:lstStyle/>
        <a:p>
          <a:endParaRPr lang="en-US"/>
        </a:p>
      </dgm:t>
    </dgm:pt>
    <dgm:pt modelId="{9B454F1E-E7BB-4752-B36B-95D1CB5FCB4A}" type="sibTrans" cxnId="{6CA8BB15-AE51-4A5D-B5BF-944880E221DE}">
      <dgm:prSet/>
      <dgm:spPr/>
      <dgm:t>
        <a:bodyPr/>
        <a:lstStyle/>
        <a:p>
          <a:endParaRPr lang="en-US"/>
        </a:p>
      </dgm:t>
    </dgm:pt>
    <dgm:pt modelId="{30B9872E-CB5D-034D-94C9-B57AB221D50C}">
      <dgm:prSet custT="1"/>
      <dgm:spPr/>
      <dgm:t>
        <a:bodyPr/>
        <a:lstStyle/>
        <a:p>
          <a:r>
            <a:rPr lang="en-US" sz="1200">
              <a:latin typeface="Times New Roman" panose="02020603050405020304" pitchFamily="18" charset="0"/>
              <a:cs typeface="Times New Roman" panose="02020603050405020304" pitchFamily="18" charset="0"/>
            </a:rPr>
            <a:t>study on building end to end pipeline on AWS cloud platform</a:t>
          </a:r>
        </a:p>
      </dgm:t>
    </dgm:pt>
    <dgm:pt modelId="{4CFC0305-5740-304C-9620-12E58049D4A7}" type="parTrans" cxnId="{E6D57CA8-B457-E64F-A4D0-49E40F817257}">
      <dgm:prSet/>
      <dgm:spPr/>
      <dgm:t>
        <a:bodyPr/>
        <a:lstStyle/>
        <a:p>
          <a:endParaRPr lang="en-US"/>
        </a:p>
      </dgm:t>
    </dgm:pt>
    <dgm:pt modelId="{D81086FF-9542-CB4F-8FF2-C4AC0957840E}" type="sibTrans" cxnId="{E6D57CA8-B457-E64F-A4D0-49E40F817257}">
      <dgm:prSet/>
      <dgm:spPr/>
      <dgm:t>
        <a:bodyPr/>
        <a:lstStyle/>
        <a:p>
          <a:endParaRPr lang="en-US"/>
        </a:p>
      </dgm:t>
    </dgm:pt>
    <dgm:pt modelId="{309590F2-F10C-9B46-8374-1D651DD056F3}">
      <dgm:prSet custT="1"/>
      <dgm:spPr/>
      <dgm:t>
        <a:bodyPr/>
        <a:lstStyle/>
        <a:p>
          <a:r>
            <a:rPr lang="en-US" sz="1200">
              <a:latin typeface="Times New Roman" panose="02020603050405020304" pitchFamily="18" charset="0"/>
              <a:cs typeface="Times New Roman" panose="02020603050405020304" pitchFamily="18" charset="0"/>
            </a:rPr>
            <a:t>Data Visulasation</a:t>
          </a:r>
        </a:p>
      </dgm:t>
    </dgm:pt>
    <dgm:pt modelId="{A12272DC-7EB1-EC4B-B9F3-82499E0D68F9}" type="parTrans" cxnId="{6295DE0C-36E7-5E4C-A855-668F24938AEA}">
      <dgm:prSet/>
      <dgm:spPr/>
      <dgm:t>
        <a:bodyPr/>
        <a:lstStyle/>
        <a:p>
          <a:endParaRPr lang="en-US"/>
        </a:p>
      </dgm:t>
    </dgm:pt>
    <dgm:pt modelId="{A62B9EC0-2DFC-DA43-A46D-2E90C6D74AC3}" type="sibTrans" cxnId="{6295DE0C-36E7-5E4C-A855-668F24938AEA}">
      <dgm:prSet/>
      <dgm:spPr/>
      <dgm:t>
        <a:bodyPr/>
        <a:lstStyle/>
        <a:p>
          <a:endParaRPr lang="en-US"/>
        </a:p>
      </dgm:t>
    </dgm:pt>
    <dgm:pt modelId="{0ADE817B-A1D0-3F48-97CC-8CCA9799623E}">
      <dgm:prSet custT="1"/>
      <dgm:spPr/>
      <dgm:t>
        <a:bodyPr/>
        <a:lstStyle/>
        <a:p>
          <a:r>
            <a:rPr lang="en-US" sz="1200">
              <a:latin typeface="Times New Roman" panose="02020603050405020304" pitchFamily="18" charset="0"/>
              <a:cs typeface="Times New Roman" panose="02020603050405020304" pitchFamily="18" charset="0"/>
            </a:rPr>
            <a:t>Topic Modelling</a:t>
          </a:r>
        </a:p>
      </dgm:t>
    </dgm:pt>
    <dgm:pt modelId="{029B1D9C-64CD-4641-A536-416A22419221}" type="parTrans" cxnId="{A90AE643-BEE0-3A48-8757-878CE4951BA9}">
      <dgm:prSet/>
      <dgm:spPr/>
      <dgm:t>
        <a:bodyPr/>
        <a:lstStyle/>
        <a:p>
          <a:endParaRPr lang="en-US"/>
        </a:p>
      </dgm:t>
    </dgm:pt>
    <dgm:pt modelId="{8BAAE496-593F-DA42-97C3-432524DA0599}" type="sibTrans" cxnId="{A90AE643-BEE0-3A48-8757-878CE4951BA9}">
      <dgm:prSet/>
      <dgm:spPr/>
      <dgm:t>
        <a:bodyPr/>
        <a:lstStyle/>
        <a:p>
          <a:endParaRPr lang="en-US"/>
        </a:p>
      </dgm:t>
    </dgm:pt>
    <dgm:pt modelId="{F07B0852-D35B-4DBE-91CA-37EBAB25C164}" type="pres">
      <dgm:prSet presAssocID="{BF803837-8471-4A26-9967-20E959FF8718}" presName="Name0" presStyleCnt="0">
        <dgm:presLayoutVars>
          <dgm:dir/>
          <dgm:animLvl val="lvl"/>
          <dgm:resizeHandles val="exact"/>
        </dgm:presLayoutVars>
      </dgm:prSet>
      <dgm:spPr/>
    </dgm:pt>
    <dgm:pt modelId="{4F816456-13EA-0145-9BDF-E9DEB13AF249}" type="pres">
      <dgm:prSet presAssocID="{30B9872E-CB5D-034D-94C9-B57AB221D50C}" presName="boxAndChildren" presStyleCnt="0"/>
      <dgm:spPr/>
    </dgm:pt>
    <dgm:pt modelId="{B9B28587-BFBB-F14C-83F2-15665FB97C0A}" type="pres">
      <dgm:prSet presAssocID="{30B9872E-CB5D-034D-94C9-B57AB221D50C}" presName="parentTextBox" presStyleLbl="node1" presStyleIdx="0" presStyleCnt="9" custScaleY="159438"/>
      <dgm:spPr/>
    </dgm:pt>
    <dgm:pt modelId="{D421251C-0874-DB4D-81F5-71EA7E2C22BA}" type="pres">
      <dgm:prSet presAssocID="{9B454F1E-E7BB-4752-B36B-95D1CB5FCB4A}" presName="sp" presStyleCnt="0"/>
      <dgm:spPr/>
    </dgm:pt>
    <dgm:pt modelId="{899349B3-98CB-A046-A880-32866AC19CD1}" type="pres">
      <dgm:prSet presAssocID="{AC89F9C9-B24A-4F1A-8D01-3153358237BE}" presName="arrowAndChildren" presStyleCnt="0"/>
      <dgm:spPr/>
    </dgm:pt>
    <dgm:pt modelId="{FFD3B3FE-1043-0446-937B-360F79FE44A2}" type="pres">
      <dgm:prSet presAssocID="{AC89F9C9-B24A-4F1A-8D01-3153358237BE}" presName="parentTextArrow" presStyleLbl="node1" presStyleIdx="1" presStyleCnt="9"/>
      <dgm:spPr/>
    </dgm:pt>
    <dgm:pt modelId="{C41FFE20-8D80-4713-86FA-04E31EC18F2D}" type="pres">
      <dgm:prSet presAssocID="{48CD617E-511F-425B-9E70-1A3841ABB945}" presName="sp" presStyleCnt="0"/>
      <dgm:spPr/>
    </dgm:pt>
    <dgm:pt modelId="{80B05120-C599-4C5C-9069-3B139C085B6A}" type="pres">
      <dgm:prSet presAssocID="{7454A28B-0AB5-4AE1-9ABF-C5FF461D8231}" presName="arrowAndChildren" presStyleCnt="0"/>
      <dgm:spPr/>
    </dgm:pt>
    <dgm:pt modelId="{B61E121E-8743-481E-93A9-8C59C0C8CEEF}" type="pres">
      <dgm:prSet presAssocID="{7454A28B-0AB5-4AE1-9ABF-C5FF461D8231}" presName="parentTextArrow" presStyleLbl="node1" presStyleIdx="2" presStyleCnt="9" custLinFactNeighborX="2009"/>
      <dgm:spPr/>
    </dgm:pt>
    <dgm:pt modelId="{8A05AF75-D9F1-4735-B6E0-8F03C613F0C4}" type="pres">
      <dgm:prSet presAssocID="{C7D32CC6-9E98-436F-B3D2-A025DB2DBFE5}" presName="sp" presStyleCnt="0"/>
      <dgm:spPr/>
    </dgm:pt>
    <dgm:pt modelId="{8D35D6CC-CB36-42F8-8294-5973AEDBBD0B}" type="pres">
      <dgm:prSet presAssocID="{4F046BB7-6C0E-48F4-934C-BABACD855C14}" presName="arrowAndChildren" presStyleCnt="0"/>
      <dgm:spPr/>
    </dgm:pt>
    <dgm:pt modelId="{5D42256A-D1BA-42CF-8BF6-55C5A9862BC2}" type="pres">
      <dgm:prSet presAssocID="{4F046BB7-6C0E-48F4-934C-BABACD855C14}" presName="parentTextArrow" presStyleLbl="node1" presStyleIdx="3" presStyleCnt="9"/>
      <dgm:spPr/>
    </dgm:pt>
    <dgm:pt modelId="{EF5070F7-C8BD-4247-881D-016489B5A04A}" type="pres">
      <dgm:prSet presAssocID="{8BAAE496-593F-DA42-97C3-432524DA0599}" presName="sp" presStyleCnt="0"/>
      <dgm:spPr/>
    </dgm:pt>
    <dgm:pt modelId="{68757DC7-DD0D-A047-B1DB-8E179FEDFD0F}" type="pres">
      <dgm:prSet presAssocID="{0ADE817B-A1D0-3F48-97CC-8CCA9799623E}" presName="arrowAndChildren" presStyleCnt="0"/>
      <dgm:spPr/>
    </dgm:pt>
    <dgm:pt modelId="{86159E20-3602-3E4F-A661-9ACE02F47043}" type="pres">
      <dgm:prSet presAssocID="{0ADE817B-A1D0-3F48-97CC-8CCA9799623E}" presName="parentTextArrow" presStyleLbl="node1" presStyleIdx="4" presStyleCnt="9"/>
      <dgm:spPr/>
    </dgm:pt>
    <dgm:pt modelId="{4360D144-27E5-FB44-BA52-08941490A474}" type="pres">
      <dgm:prSet presAssocID="{A62B9EC0-2DFC-DA43-A46D-2E90C6D74AC3}" presName="sp" presStyleCnt="0"/>
      <dgm:spPr/>
    </dgm:pt>
    <dgm:pt modelId="{C45C6AD3-E7B8-0D40-98C6-7A0CC43C9B19}" type="pres">
      <dgm:prSet presAssocID="{309590F2-F10C-9B46-8374-1D651DD056F3}" presName="arrowAndChildren" presStyleCnt="0"/>
      <dgm:spPr/>
    </dgm:pt>
    <dgm:pt modelId="{62E6E088-590F-A64A-882F-5E6BAA1092C4}" type="pres">
      <dgm:prSet presAssocID="{309590F2-F10C-9B46-8374-1D651DD056F3}" presName="parentTextArrow" presStyleLbl="node1" presStyleIdx="5" presStyleCnt="9"/>
      <dgm:spPr/>
    </dgm:pt>
    <dgm:pt modelId="{1279909A-C940-49A4-96DA-DDC340D70541}" type="pres">
      <dgm:prSet presAssocID="{1C599FA9-D2A7-46F3-8F2D-4F5E44B6A2A0}" presName="sp" presStyleCnt="0"/>
      <dgm:spPr/>
    </dgm:pt>
    <dgm:pt modelId="{491C422C-5EF1-4DB8-830E-4C0E9DC92C01}" type="pres">
      <dgm:prSet presAssocID="{9517653E-5AC2-45B8-B3F1-E5DF14912464}" presName="arrowAndChildren" presStyleCnt="0"/>
      <dgm:spPr/>
    </dgm:pt>
    <dgm:pt modelId="{E36E489D-B17E-45C7-8C62-76E2AE7C668F}" type="pres">
      <dgm:prSet presAssocID="{9517653E-5AC2-45B8-B3F1-E5DF14912464}" presName="parentTextArrow" presStyleLbl="node1" presStyleIdx="6" presStyleCnt="9"/>
      <dgm:spPr/>
    </dgm:pt>
    <dgm:pt modelId="{F8CF579C-B8CE-49CF-9814-0E497435E22B}" type="pres">
      <dgm:prSet presAssocID="{BF7EBEBB-0929-4F31-8AC4-EA79F72AA797}" presName="sp" presStyleCnt="0"/>
      <dgm:spPr/>
    </dgm:pt>
    <dgm:pt modelId="{C9AA5E38-E27C-4BB3-AFB1-5CD98160CC52}" type="pres">
      <dgm:prSet presAssocID="{38C0282F-63D4-484F-85FA-B5D0D4BA5204}" presName="arrowAndChildren" presStyleCnt="0"/>
      <dgm:spPr/>
    </dgm:pt>
    <dgm:pt modelId="{2260902A-4C9A-4BBC-B328-F58E44812AFE}" type="pres">
      <dgm:prSet presAssocID="{38C0282F-63D4-484F-85FA-B5D0D4BA5204}" presName="parentTextArrow" presStyleLbl="node1" presStyleIdx="7" presStyleCnt="9"/>
      <dgm:spPr/>
    </dgm:pt>
    <dgm:pt modelId="{89618F8B-A6D5-4E30-AD37-2E4316551B9C}" type="pres">
      <dgm:prSet presAssocID="{C3B85851-C28A-4842-AB97-0DD3A2C0F1B5}" presName="sp" presStyleCnt="0"/>
      <dgm:spPr/>
    </dgm:pt>
    <dgm:pt modelId="{A797675C-EC13-4D19-8D79-3F0DC0EB4DEE}" type="pres">
      <dgm:prSet presAssocID="{532EE1FE-90FF-4603-BB0E-177361861210}" presName="arrowAndChildren" presStyleCnt="0"/>
      <dgm:spPr/>
    </dgm:pt>
    <dgm:pt modelId="{A4A076D3-4676-41DC-8708-D023EF68D3DB}" type="pres">
      <dgm:prSet presAssocID="{532EE1FE-90FF-4603-BB0E-177361861210}" presName="parentTextArrow" presStyleLbl="node1" presStyleIdx="8" presStyleCnt="9"/>
      <dgm:spPr/>
    </dgm:pt>
  </dgm:ptLst>
  <dgm:cxnLst>
    <dgm:cxn modelId="{6295DE0C-36E7-5E4C-A855-668F24938AEA}" srcId="{BF803837-8471-4A26-9967-20E959FF8718}" destId="{309590F2-F10C-9B46-8374-1D651DD056F3}" srcOrd="3" destOrd="0" parTransId="{A12272DC-7EB1-EC4B-B9F3-82499E0D68F9}" sibTransId="{A62B9EC0-2DFC-DA43-A46D-2E90C6D74AC3}"/>
    <dgm:cxn modelId="{4F1E4B11-A526-417A-A7D9-285A7092E32B}" srcId="{BF803837-8471-4A26-9967-20E959FF8718}" destId="{532EE1FE-90FF-4603-BB0E-177361861210}" srcOrd="0" destOrd="0" parTransId="{DD480C7A-4199-4F4C-8781-F3FD35C47FFF}" sibTransId="{C3B85851-C28A-4842-AB97-0DD3A2C0F1B5}"/>
    <dgm:cxn modelId="{6CA8BB15-AE51-4A5D-B5BF-944880E221DE}" srcId="{BF803837-8471-4A26-9967-20E959FF8718}" destId="{AC89F9C9-B24A-4F1A-8D01-3153358237BE}" srcOrd="7" destOrd="0" parTransId="{1911409D-FA55-45F9-B55A-D93DCDDD0683}" sibTransId="{9B454F1E-E7BB-4752-B36B-95D1CB5FCB4A}"/>
    <dgm:cxn modelId="{40A9EE1C-EA8E-3345-ABAF-BEE6277B3727}" type="presOf" srcId="{309590F2-F10C-9B46-8374-1D651DD056F3}" destId="{62E6E088-590F-A64A-882F-5E6BAA1092C4}" srcOrd="0" destOrd="0" presId="urn:microsoft.com/office/officeart/2005/8/layout/process4"/>
    <dgm:cxn modelId="{230FD821-28A2-4D85-A3C2-DDB724339CB6}" srcId="{BF803837-8471-4A26-9967-20E959FF8718}" destId="{9517653E-5AC2-45B8-B3F1-E5DF14912464}" srcOrd="2" destOrd="0" parTransId="{97766A19-E298-4699-8DEF-56C349F1F8CF}" sibTransId="{1C599FA9-D2A7-46F3-8F2D-4F5E44B6A2A0}"/>
    <dgm:cxn modelId="{4332E931-4420-4B2A-87DE-1DE6DA91898D}" srcId="{BF803837-8471-4A26-9967-20E959FF8718}" destId="{4F046BB7-6C0E-48F4-934C-BABACD855C14}" srcOrd="5" destOrd="0" parTransId="{99FDEDF7-5723-434F-801B-B352621BA146}" sibTransId="{C7D32CC6-9E98-436F-B3D2-A025DB2DBFE5}"/>
    <dgm:cxn modelId="{A90AE643-BEE0-3A48-8757-878CE4951BA9}" srcId="{BF803837-8471-4A26-9967-20E959FF8718}" destId="{0ADE817B-A1D0-3F48-97CC-8CCA9799623E}" srcOrd="4" destOrd="0" parTransId="{029B1D9C-64CD-4641-A536-416A22419221}" sibTransId="{8BAAE496-593F-DA42-97C3-432524DA0599}"/>
    <dgm:cxn modelId="{77446E5A-AB4F-DB44-8A3B-CEA5450BAC88}" type="presOf" srcId="{9517653E-5AC2-45B8-B3F1-E5DF14912464}" destId="{E36E489D-B17E-45C7-8C62-76E2AE7C668F}" srcOrd="0" destOrd="0" presId="urn:microsoft.com/office/officeart/2005/8/layout/process4"/>
    <dgm:cxn modelId="{EDE5EB6C-BBD6-BA4F-8546-649CDC5FA3E4}" type="presOf" srcId="{AC89F9C9-B24A-4F1A-8D01-3153358237BE}" destId="{FFD3B3FE-1043-0446-937B-360F79FE44A2}" srcOrd="0" destOrd="0" presId="urn:microsoft.com/office/officeart/2005/8/layout/process4"/>
    <dgm:cxn modelId="{00AE9976-E962-412D-94BD-085D132A0517}" srcId="{BF803837-8471-4A26-9967-20E959FF8718}" destId="{7454A28B-0AB5-4AE1-9ABF-C5FF461D8231}" srcOrd="6" destOrd="0" parTransId="{68FC5BAA-2D44-4DA9-A5D6-574E63C0A964}" sibTransId="{48CD617E-511F-425B-9E70-1A3841ABB945}"/>
    <dgm:cxn modelId="{5828E37C-41A9-BB4A-9446-99882164EA63}" type="presOf" srcId="{4F046BB7-6C0E-48F4-934C-BABACD855C14}" destId="{5D42256A-D1BA-42CF-8BF6-55C5A9862BC2}" srcOrd="0" destOrd="0" presId="urn:microsoft.com/office/officeart/2005/8/layout/process4"/>
    <dgm:cxn modelId="{FFA9BA80-8493-2244-82F0-6493AA069F3F}" type="presOf" srcId="{38C0282F-63D4-484F-85FA-B5D0D4BA5204}" destId="{2260902A-4C9A-4BBC-B328-F58E44812AFE}" srcOrd="0" destOrd="0" presId="urn:microsoft.com/office/officeart/2005/8/layout/process4"/>
    <dgm:cxn modelId="{E3F5D98F-CC2F-374F-9D68-212D586939EA}" type="presOf" srcId="{7454A28B-0AB5-4AE1-9ABF-C5FF461D8231}" destId="{B61E121E-8743-481E-93A9-8C59C0C8CEEF}" srcOrd="0" destOrd="0" presId="urn:microsoft.com/office/officeart/2005/8/layout/process4"/>
    <dgm:cxn modelId="{54DA0196-4047-AE49-91F8-6AD38FC76C20}" type="presOf" srcId="{30B9872E-CB5D-034D-94C9-B57AB221D50C}" destId="{B9B28587-BFBB-F14C-83F2-15665FB97C0A}" srcOrd="0" destOrd="0" presId="urn:microsoft.com/office/officeart/2005/8/layout/process4"/>
    <dgm:cxn modelId="{576AC899-EBA2-AB44-8222-0C7AFC591530}" type="presOf" srcId="{532EE1FE-90FF-4603-BB0E-177361861210}" destId="{A4A076D3-4676-41DC-8708-D023EF68D3DB}" srcOrd="0" destOrd="0" presId="urn:microsoft.com/office/officeart/2005/8/layout/process4"/>
    <dgm:cxn modelId="{E43E2C9F-5093-42D1-86BE-079A1552B2D5}" type="presOf" srcId="{BF803837-8471-4A26-9967-20E959FF8718}" destId="{F07B0852-D35B-4DBE-91CA-37EBAB25C164}" srcOrd="0" destOrd="0" presId="urn:microsoft.com/office/officeart/2005/8/layout/process4"/>
    <dgm:cxn modelId="{E6D57CA8-B457-E64F-A4D0-49E40F817257}" srcId="{BF803837-8471-4A26-9967-20E959FF8718}" destId="{30B9872E-CB5D-034D-94C9-B57AB221D50C}" srcOrd="8" destOrd="0" parTransId="{4CFC0305-5740-304C-9620-12E58049D4A7}" sibTransId="{D81086FF-9542-CB4F-8FF2-C4AC0957840E}"/>
    <dgm:cxn modelId="{A1A2EAF5-9DFF-4CDE-AD98-663658913A28}" srcId="{BF803837-8471-4A26-9967-20E959FF8718}" destId="{38C0282F-63D4-484F-85FA-B5D0D4BA5204}" srcOrd="1" destOrd="0" parTransId="{5923C630-6E92-4146-A32D-DA35DA4BF9DA}" sibTransId="{BF7EBEBB-0929-4F31-8AC4-EA79F72AA797}"/>
    <dgm:cxn modelId="{875B19F9-E4E5-D547-919A-D4463E6A2AD1}" type="presOf" srcId="{0ADE817B-A1D0-3F48-97CC-8CCA9799623E}" destId="{86159E20-3602-3E4F-A661-9ACE02F47043}" srcOrd="0" destOrd="0" presId="urn:microsoft.com/office/officeart/2005/8/layout/process4"/>
    <dgm:cxn modelId="{DB96BC75-4B7E-604D-8E34-62EEEF0092F9}" type="presParOf" srcId="{F07B0852-D35B-4DBE-91CA-37EBAB25C164}" destId="{4F816456-13EA-0145-9BDF-E9DEB13AF249}" srcOrd="0" destOrd="0" presId="urn:microsoft.com/office/officeart/2005/8/layout/process4"/>
    <dgm:cxn modelId="{F50F6003-A4A8-EC44-BD51-D65BF815AA48}" type="presParOf" srcId="{4F816456-13EA-0145-9BDF-E9DEB13AF249}" destId="{B9B28587-BFBB-F14C-83F2-15665FB97C0A}" srcOrd="0" destOrd="0" presId="urn:microsoft.com/office/officeart/2005/8/layout/process4"/>
    <dgm:cxn modelId="{2C8F8877-88C5-F741-9EC1-7C8A879ADF7D}" type="presParOf" srcId="{F07B0852-D35B-4DBE-91CA-37EBAB25C164}" destId="{D421251C-0874-DB4D-81F5-71EA7E2C22BA}" srcOrd="1" destOrd="0" presId="urn:microsoft.com/office/officeart/2005/8/layout/process4"/>
    <dgm:cxn modelId="{DB325CD9-B700-0444-97BF-427537F03362}" type="presParOf" srcId="{F07B0852-D35B-4DBE-91CA-37EBAB25C164}" destId="{899349B3-98CB-A046-A880-32866AC19CD1}" srcOrd="2" destOrd="0" presId="urn:microsoft.com/office/officeart/2005/8/layout/process4"/>
    <dgm:cxn modelId="{46FD71CE-8F09-C345-979A-F8FDB5EFC527}" type="presParOf" srcId="{899349B3-98CB-A046-A880-32866AC19CD1}" destId="{FFD3B3FE-1043-0446-937B-360F79FE44A2}" srcOrd="0" destOrd="0" presId="urn:microsoft.com/office/officeart/2005/8/layout/process4"/>
    <dgm:cxn modelId="{A390C504-671C-F040-B7E1-B3BC41635948}" type="presParOf" srcId="{F07B0852-D35B-4DBE-91CA-37EBAB25C164}" destId="{C41FFE20-8D80-4713-86FA-04E31EC18F2D}" srcOrd="3" destOrd="0" presId="urn:microsoft.com/office/officeart/2005/8/layout/process4"/>
    <dgm:cxn modelId="{255423A2-CE19-AD4D-9468-D19D79E5556D}" type="presParOf" srcId="{F07B0852-D35B-4DBE-91CA-37EBAB25C164}" destId="{80B05120-C599-4C5C-9069-3B139C085B6A}" srcOrd="4" destOrd="0" presId="urn:microsoft.com/office/officeart/2005/8/layout/process4"/>
    <dgm:cxn modelId="{FA1BD693-4DB7-3D4A-AC16-313EB383E503}" type="presParOf" srcId="{80B05120-C599-4C5C-9069-3B139C085B6A}" destId="{B61E121E-8743-481E-93A9-8C59C0C8CEEF}" srcOrd="0" destOrd="0" presId="urn:microsoft.com/office/officeart/2005/8/layout/process4"/>
    <dgm:cxn modelId="{87EAFFB0-BE85-ED42-9A6F-259FCB22C16E}" type="presParOf" srcId="{F07B0852-D35B-4DBE-91CA-37EBAB25C164}" destId="{8A05AF75-D9F1-4735-B6E0-8F03C613F0C4}" srcOrd="5" destOrd="0" presId="urn:microsoft.com/office/officeart/2005/8/layout/process4"/>
    <dgm:cxn modelId="{A61FA8BD-7E40-3F45-A1A7-7D38FA13C4F6}" type="presParOf" srcId="{F07B0852-D35B-4DBE-91CA-37EBAB25C164}" destId="{8D35D6CC-CB36-42F8-8294-5973AEDBBD0B}" srcOrd="6" destOrd="0" presId="urn:microsoft.com/office/officeart/2005/8/layout/process4"/>
    <dgm:cxn modelId="{B42CE7AA-F030-0E43-B6FC-E31FBBF21435}" type="presParOf" srcId="{8D35D6CC-CB36-42F8-8294-5973AEDBBD0B}" destId="{5D42256A-D1BA-42CF-8BF6-55C5A9862BC2}" srcOrd="0" destOrd="0" presId="urn:microsoft.com/office/officeart/2005/8/layout/process4"/>
    <dgm:cxn modelId="{AA46E3D2-51E3-7A4A-973D-C1FDABA14654}" type="presParOf" srcId="{F07B0852-D35B-4DBE-91CA-37EBAB25C164}" destId="{EF5070F7-C8BD-4247-881D-016489B5A04A}" srcOrd="7" destOrd="0" presId="urn:microsoft.com/office/officeart/2005/8/layout/process4"/>
    <dgm:cxn modelId="{45050150-68DA-BF49-8D39-C81AE701FBC0}" type="presParOf" srcId="{F07B0852-D35B-4DBE-91CA-37EBAB25C164}" destId="{68757DC7-DD0D-A047-B1DB-8E179FEDFD0F}" srcOrd="8" destOrd="0" presId="urn:microsoft.com/office/officeart/2005/8/layout/process4"/>
    <dgm:cxn modelId="{10F49171-9E2A-D244-972D-C458FED2395B}" type="presParOf" srcId="{68757DC7-DD0D-A047-B1DB-8E179FEDFD0F}" destId="{86159E20-3602-3E4F-A661-9ACE02F47043}" srcOrd="0" destOrd="0" presId="urn:microsoft.com/office/officeart/2005/8/layout/process4"/>
    <dgm:cxn modelId="{88828000-E735-A74B-B59C-58894E7333A5}" type="presParOf" srcId="{F07B0852-D35B-4DBE-91CA-37EBAB25C164}" destId="{4360D144-27E5-FB44-BA52-08941490A474}" srcOrd="9" destOrd="0" presId="urn:microsoft.com/office/officeart/2005/8/layout/process4"/>
    <dgm:cxn modelId="{9329C4A3-7D25-E044-B190-C34F5882540A}" type="presParOf" srcId="{F07B0852-D35B-4DBE-91CA-37EBAB25C164}" destId="{C45C6AD3-E7B8-0D40-98C6-7A0CC43C9B19}" srcOrd="10" destOrd="0" presId="urn:microsoft.com/office/officeart/2005/8/layout/process4"/>
    <dgm:cxn modelId="{26C6CF06-23C7-1E43-B910-55E30F977E9E}" type="presParOf" srcId="{C45C6AD3-E7B8-0D40-98C6-7A0CC43C9B19}" destId="{62E6E088-590F-A64A-882F-5E6BAA1092C4}" srcOrd="0" destOrd="0" presId="urn:microsoft.com/office/officeart/2005/8/layout/process4"/>
    <dgm:cxn modelId="{AC359691-4052-4047-98D3-56877070B4CE}" type="presParOf" srcId="{F07B0852-D35B-4DBE-91CA-37EBAB25C164}" destId="{1279909A-C940-49A4-96DA-DDC340D70541}" srcOrd="11" destOrd="0" presId="urn:microsoft.com/office/officeart/2005/8/layout/process4"/>
    <dgm:cxn modelId="{C868F110-6843-8B4C-87BA-AA6D5BA21824}" type="presParOf" srcId="{F07B0852-D35B-4DBE-91CA-37EBAB25C164}" destId="{491C422C-5EF1-4DB8-830E-4C0E9DC92C01}" srcOrd="12" destOrd="0" presId="urn:microsoft.com/office/officeart/2005/8/layout/process4"/>
    <dgm:cxn modelId="{73C75E25-BC33-A445-A03B-7B19CFD4DE2E}" type="presParOf" srcId="{491C422C-5EF1-4DB8-830E-4C0E9DC92C01}" destId="{E36E489D-B17E-45C7-8C62-76E2AE7C668F}" srcOrd="0" destOrd="0" presId="urn:microsoft.com/office/officeart/2005/8/layout/process4"/>
    <dgm:cxn modelId="{54624E94-1D26-2D49-BB18-12886C6F6B3B}" type="presParOf" srcId="{F07B0852-D35B-4DBE-91CA-37EBAB25C164}" destId="{F8CF579C-B8CE-49CF-9814-0E497435E22B}" srcOrd="13" destOrd="0" presId="urn:microsoft.com/office/officeart/2005/8/layout/process4"/>
    <dgm:cxn modelId="{C6193B85-C1E8-F146-B612-68951204710E}" type="presParOf" srcId="{F07B0852-D35B-4DBE-91CA-37EBAB25C164}" destId="{C9AA5E38-E27C-4BB3-AFB1-5CD98160CC52}" srcOrd="14" destOrd="0" presId="urn:microsoft.com/office/officeart/2005/8/layout/process4"/>
    <dgm:cxn modelId="{C5110280-4A47-7841-95A4-E3EB3C9EF22A}" type="presParOf" srcId="{C9AA5E38-E27C-4BB3-AFB1-5CD98160CC52}" destId="{2260902A-4C9A-4BBC-B328-F58E44812AFE}" srcOrd="0" destOrd="0" presId="urn:microsoft.com/office/officeart/2005/8/layout/process4"/>
    <dgm:cxn modelId="{3C2D9A3F-B2EF-A044-9C32-15009988A5F8}" type="presParOf" srcId="{F07B0852-D35B-4DBE-91CA-37EBAB25C164}" destId="{89618F8B-A6D5-4E30-AD37-2E4316551B9C}" srcOrd="15" destOrd="0" presId="urn:microsoft.com/office/officeart/2005/8/layout/process4"/>
    <dgm:cxn modelId="{6DEC7710-5C41-1044-96A5-7A36C2C5C885}" type="presParOf" srcId="{F07B0852-D35B-4DBE-91CA-37EBAB25C164}" destId="{A797675C-EC13-4D19-8D79-3F0DC0EB4DEE}" srcOrd="16" destOrd="0" presId="urn:microsoft.com/office/officeart/2005/8/layout/process4"/>
    <dgm:cxn modelId="{7092FA22-F833-1A43-B2DA-4CE6609B18B6}" type="presParOf" srcId="{A797675C-EC13-4D19-8D79-3F0DC0EB4DEE}" destId="{A4A076D3-4676-41DC-8708-D023EF68D3DB}" srcOrd="0" destOrd="0" presId="urn:microsoft.com/office/officeart/2005/8/layout/process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AE2D5C4-9C1F-DC4E-8827-657C92771D3A}" type="doc">
      <dgm:prSet loTypeId="urn:microsoft.com/office/officeart/2005/8/layout/StepDownProcess" loCatId="" qsTypeId="urn:microsoft.com/office/officeart/2005/8/quickstyle/3d3" qsCatId="3D" csTypeId="urn:microsoft.com/office/officeart/2005/8/colors/accent1_2" csCatId="accent1" phldr="1"/>
      <dgm:spPr/>
    </dgm:pt>
    <dgm:pt modelId="{874AD83E-8169-A74B-92B7-41FCD47AB6B0}">
      <dgm:prSet phldrT="[Text]"/>
      <dgm:spPr/>
      <dgm:t>
        <a:bodyPr/>
        <a:lstStyle/>
        <a:p>
          <a:r>
            <a:rPr lang="en-US"/>
            <a:t>Input Layer</a:t>
          </a:r>
        </a:p>
      </dgm:t>
    </dgm:pt>
    <dgm:pt modelId="{3010AC6D-F072-0C4F-8D4F-0DB2ADC20286}" type="parTrans" cxnId="{C00F5323-724C-9948-B95E-AFEFBB8584B6}">
      <dgm:prSet/>
      <dgm:spPr/>
      <dgm:t>
        <a:bodyPr/>
        <a:lstStyle/>
        <a:p>
          <a:endParaRPr lang="en-US"/>
        </a:p>
      </dgm:t>
    </dgm:pt>
    <dgm:pt modelId="{AE814436-7FD6-2040-AD27-87C564B8889F}" type="sibTrans" cxnId="{C00F5323-724C-9948-B95E-AFEFBB8584B6}">
      <dgm:prSet/>
      <dgm:spPr/>
      <dgm:t>
        <a:bodyPr/>
        <a:lstStyle/>
        <a:p>
          <a:endParaRPr lang="en-US"/>
        </a:p>
      </dgm:t>
    </dgm:pt>
    <dgm:pt modelId="{72A9B6A4-B951-C24D-8CAD-D4C36481B7BD}">
      <dgm:prSet phldrT="[Text]"/>
      <dgm:spPr/>
      <dgm:t>
        <a:bodyPr/>
        <a:lstStyle/>
        <a:p>
          <a:r>
            <a:rPr lang="en-US"/>
            <a:t>Embedding Layer</a:t>
          </a:r>
        </a:p>
      </dgm:t>
    </dgm:pt>
    <dgm:pt modelId="{F117E11D-895E-414B-AEA3-34595A84EFED}" type="parTrans" cxnId="{07117251-D0F0-264C-805A-71F59CCB2CE8}">
      <dgm:prSet/>
      <dgm:spPr/>
      <dgm:t>
        <a:bodyPr/>
        <a:lstStyle/>
        <a:p>
          <a:endParaRPr lang="en-US"/>
        </a:p>
      </dgm:t>
    </dgm:pt>
    <dgm:pt modelId="{B24328C0-9F0F-9B40-997F-14803DCA0135}" type="sibTrans" cxnId="{07117251-D0F0-264C-805A-71F59CCB2CE8}">
      <dgm:prSet/>
      <dgm:spPr/>
      <dgm:t>
        <a:bodyPr/>
        <a:lstStyle/>
        <a:p>
          <a:endParaRPr lang="en-US"/>
        </a:p>
      </dgm:t>
    </dgm:pt>
    <dgm:pt modelId="{3E98073F-5EC5-554E-B7D7-088CEDE23234}">
      <dgm:prSet phldrT="[Text]"/>
      <dgm:spPr/>
      <dgm:t>
        <a:bodyPr/>
        <a:lstStyle/>
        <a:p>
          <a:r>
            <a:rPr lang="en-US"/>
            <a:t>Global Max pooling layer</a:t>
          </a:r>
        </a:p>
      </dgm:t>
    </dgm:pt>
    <dgm:pt modelId="{26C2BEB5-CCFC-7242-BEC9-B8A595526D5E}" type="parTrans" cxnId="{F8F00A22-7E7F-9D45-BCB5-D0622823B6A0}">
      <dgm:prSet/>
      <dgm:spPr/>
      <dgm:t>
        <a:bodyPr/>
        <a:lstStyle/>
        <a:p>
          <a:endParaRPr lang="en-US"/>
        </a:p>
      </dgm:t>
    </dgm:pt>
    <dgm:pt modelId="{E81C7091-8D82-8247-9447-DF65911D7FFD}" type="sibTrans" cxnId="{F8F00A22-7E7F-9D45-BCB5-D0622823B6A0}">
      <dgm:prSet/>
      <dgm:spPr/>
      <dgm:t>
        <a:bodyPr/>
        <a:lstStyle/>
        <a:p>
          <a:endParaRPr lang="en-US"/>
        </a:p>
      </dgm:t>
    </dgm:pt>
    <dgm:pt modelId="{F41FA9B5-AAAD-124A-B343-07CBD4AC4E30}">
      <dgm:prSet phldrT="[Text]"/>
      <dgm:spPr/>
      <dgm:t>
        <a:bodyPr/>
        <a:lstStyle/>
        <a:p>
          <a:r>
            <a:rPr lang="en-US"/>
            <a:t>Dense Layer</a:t>
          </a:r>
        </a:p>
      </dgm:t>
    </dgm:pt>
    <dgm:pt modelId="{B871ED4A-EA27-0449-A230-B1F76D7CE99C}" type="parTrans" cxnId="{0C3667DE-2BB6-2C4C-9D0C-8195627B6502}">
      <dgm:prSet/>
      <dgm:spPr/>
      <dgm:t>
        <a:bodyPr/>
        <a:lstStyle/>
        <a:p>
          <a:endParaRPr lang="en-US"/>
        </a:p>
      </dgm:t>
    </dgm:pt>
    <dgm:pt modelId="{09D65484-CE52-6047-9A9D-9FDD376E6FA0}" type="sibTrans" cxnId="{0C3667DE-2BB6-2C4C-9D0C-8195627B6502}">
      <dgm:prSet/>
      <dgm:spPr/>
      <dgm:t>
        <a:bodyPr/>
        <a:lstStyle/>
        <a:p>
          <a:endParaRPr lang="en-US"/>
        </a:p>
      </dgm:t>
    </dgm:pt>
    <dgm:pt modelId="{193A0E73-71A1-6A45-ACCF-8FE9AB9D9309}">
      <dgm:prSet phldrT="[Text]"/>
      <dgm:spPr/>
      <dgm:t>
        <a:bodyPr/>
        <a:lstStyle/>
        <a:p>
          <a:r>
            <a:rPr lang="en-US"/>
            <a:t>Dropout Layer</a:t>
          </a:r>
        </a:p>
      </dgm:t>
    </dgm:pt>
    <dgm:pt modelId="{E9FCB792-9E79-C140-919F-4B91F997D23C}" type="parTrans" cxnId="{3C70C217-CE74-A84B-9CFB-CB7754FF66C6}">
      <dgm:prSet/>
      <dgm:spPr/>
      <dgm:t>
        <a:bodyPr/>
        <a:lstStyle/>
        <a:p>
          <a:endParaRPr lang="en-US"/>
        </a:p>
      </dgm:t>
    </dgm:pt>
    <dgm:pt modelId="{272F82EC-E30E-604C-8DBA-A89388D7FF10}" type="sibTrans" cxnId="{3C70C217-CE74-A84B-9CFB-CB7754FF66C6}">
      <dgm:prSet/>
      <dgm:spPr/>
      <dgm:t>
        <a:bodyPr/>
        <a:lstStyle/>
        <a:p>
          <a:endParaRPr lang="en-US"/>
        </a:p>
      </dgm:t>
    </dgm:pt>
    <dgm:pt modelId="{B79EBC8B-2FCD-F14A-B390-164E329A52FF}">
      <dgm:prSet phldrT="[Text]"/>
      <dgm:spPr/>
      <dgm:t>
        <a:bodyPr/>
        <a:lstStyle/>
        <a:p>
          <a:r>
            <a:rPr lang="en-US"/>
            <a:t>Output Layer</a:t>
          </a:r>
        </a:p>
      </dgm:t>
    </dgm:pt>
    <dgm:pt modelId="{BF53B278-13F3-5D4C-BD88-E6C712560913}" type="parTrans" cxnId="{47FC4B82-149A-CC42-BC15-E495C4C585ED}">
      <dgm:prSet/>
      <dgm:spPr/>
      <dgm:t>
        <a:bodyPr/>
        <a:lstStyle/>
        <a:p>
          <a:endParaRPr lang="en-US"/>
        </a:p>
      </dgm:t>
    </dgm:pt>
    <dgm:pt modelId="{4172D95F-22DB-D043-818E-124A689FA621}" type="sibTrans" cxnId="{47FC4B82-149A-CC42-BC15-E495C4C585ED}">
      <dgm:prSet/>
      <dgm:spPr/>
      <dgm:t>
        <a:bodyPr/>
        <a:lstStyle/>
        <a:p>
          <a:endParaRPr lang="en-US"/>
        </a:p>
      </dgm:t>
    </dgm:pt>
    <dgm:pt modelId="{2FFC19DE-229F-C248-B843-03576B19D46D}" type="pres">
      <dgm:prSet presAssocID="{7AE2D5C4-9C1F-DC4E-8827-657C92771D3A}" presName="rootnode" presStyleCnt="0">
        <dgm:presLayoutVars>
          <dgm:chMax/>
          <dgm:chPref/>
          <dgm:dir/>
          <dgm:animLvl val="lvl"/>
        </dgm:presLayoutVars>
      </dgm:prSet>
      <dgm:spPr/>
    </dgm:pt>
    <dgm:pt modelId="{BA08602C-4471-B043-95FC-FF61D52E0800}" type="pres">
      <dgm:prSet presAssocID="{874AD83E-8169-A74B-92B7-41FCD47AB6B0}" presName="composite" presStyleCnt="0"/>
      <dgm:spPr/>
    </dgm:pt>
    <dgm:pt modelId="{09256832-B56F-6048-96A2-CA62D16BB604}" type="pres">
      <dgm:prSet presAssocID="{874AD83E-8169-A74B-92B7-41FCD47AB6B0}" presName="bentUpArrow1" presStyleLbl="alignImgPlace1" presStyleIdx="0" presStyleCnt="5"/>
      <dgm:spPr/>
    </dgm:pt>
    <dgm:pt modelId="{696370F2-7421-8749-A54C-4B62649898E4}" type="pres">
      <dgm:prSet presAssocID="{874AD83E-8169-A74B-92B7-41FCD47AB6B0}" presName="ParentText" presStyleLbl="node1" presStyleIdx="0" presStyleCnt="6">
        <dgm:presLayoutVars>
          <dgm:chMax val="1"/>
          <dgm:chPref val="1"/>
          <dgm:bulletEnabled val="1"/>
        </dgm:presLayoutVars>
      </dgm:prSet>
      <dgm:spPr/>
    </dgm:pt>
    <dgm:pt modelId="{341319D4-F5C6-854C-9E66-C0FC1AFD90EC}" type="pres">
      <dgm:prSet presAssocID="{874AD83E-8169-A74B-92B7-41FCD47AB6B0}" presName="ChildText" presStyleLbl="revTx" presStyleIdx="0" presStyleCnt="5">
        <dgm:presLayoutVars>
          <dgm:chMax val="0"/>
          <dgm:chPref val="0"/>
          <dgm:bulletEnabled val="1"/>
        </dgm:presLayoutVars>
      </dgm:prSet>
      <dgm:spPr/>
    </dgm:pt>
    <dgm:pt modelId="{F5B647B4-3D70-AE44-A9A5-94865BAE3DA1}" type="pres">
      <dgm:prSet presAssocID="{AE814436-7FD6-2040-AD27-87C564B8889F}" presName="sibTrans" presStyleCnt="0"/>
      <dgm:spPr/>
    </dgm:pt>
    <dgm:pt modelId="{217F4BBB-8591-A841-AF2C-3610E7B513F0}" type="pres">
      <dgm:prSet presAssocID="{72A9B6A4-B951-C24D-8CAD-D4C36481B7BD}" presName="composite" presStyleCnt="0"/>
      <dgm:spPr/>
    </dgm:pt>
    <dgm:pt modelId="{00BBA7C4-017A-2E48-9931-B3E52095C44C}" type="pres">
      <dgm:prSet presAssocID="{72A9B6A4-B951-C24D-8CAD-D4C36481B7BD}" presName="bentUpArrow1" presStyleLbl="alignImgPlace1" presStyleIdx="1" presStyleCnt="5"/>
      <dgm:spPr/>
    </dgm:pt>
    <dgm:pt modelId="{16C1CB3B-B1ED-C748-A1E6-2CF85DF8DB5C}" type="pres">
      <dgm:prSet presAssocID="{72A9B6A4-B951-C24D-8CAD-D4C36481B7BD}" presName="ParentText" presStyleLbl="node1" presStyleIdx="1" presStyleCnt="6">
        <dgm:presLayoutVars>
          <dgm:chMax val="1"/>
          <dgm:chPref val="1"/>
          <dgm:bulletEnabled val="1"/>
        </dgm:presLayoutVars>
      </dgm:prSet>
      <dgm:spPr/>
    </dgm:pt>
    <dgm:pt modelId="{73CC8215-FD2B-F34F-97D7-DBE248C548C0}" type="pres">
      <dgm:prSet presAssocID="{72A9B6A4-B951-C24D-8CAD-D4C36481B7BD}" presName="ChildText" presStyleLbl="revTx" presStyleIdx="1" presStyleCnt="5">
        <dgm:presLayoutVars>
          <dgm:chMax val="0"/>
          <dgm:chPref val="0"/>
          <dgm:bulletEnabled val="1"/>
        </dgm:presLayoutVars>
      </dgm:prSet>
      <dgm:spPr/>
    </dgm:pt>
    <dgm:pt modelId="{F318A8DA-F509-B345-BA27-7101C8180885}" type="pres">
      <dgm:prSet presAssocID="{B24328C0-9F0F-9B40-997F-14803DCA0135}" presName="sibTrans" presStyleCnt="0"/>
      <dgm:spPr/>
    </dgm:pt>
    <dgm:pt modelId="{0F1C15C1-DBA4-A845-ADBA-14EF061D00B5}" type="pres">
      <dgm:prSet presAssocID="{3E98073F-5EC5-554E-B7D7-088CEDE23234}" presName="composite" presStyleCnt="0"/>
      <dgm:spPr/>
    </dgm:pt>
    <dgm:pt modelId="{55F30A3E-9DA5-814C-AD0E-0A7854E082D9}" type="pres">
      <dgm:prSet presAssocID="{3E98073F-5EC5-554E-B7D7-088CEDE23234}" presName="bentUpArrow1" presStyleLbl="alignImgPlace1" presStyleIdx="2" presStyleCnt="5"/>
      <dgm:spPr/>
    </dgm:pt>
    <dgm:pt modelId="{C284C730-FCD7-5C43-823C-EEF9B45D6D4A}" type="pres">
      <dgm:prSet presAssocID="{3E98073F-5EC5-554E-B7D7-088CEDE23234}" presName="ParentText" presStyleLbl="node1" presStyleIdx="2" presStyleCnt="6">
        <dgm:presLayoutVars>
          <dgm:chMax val="1"/>
          <dgm:chPref val="1"/>
          <dgm:bulletEnabled val="1"/>
        </dgm:presLayoutVars>
      </dgm:prSet>
      <dgm:spPr/>
    </dgm:pt>
    <dgm:pt modelId="{23024439-278A-B84E-A741-85D413338B65}" type="pres">
      <dgm:prSet presAssocID="{3E98073F-5EC5-554E-B7D7-088CEDE23234}" presName="ChildText" presStyleLbl="revTx" presStyleIdx="2" presStyleCnt="5">
        <dgm:presLayoutVars>
          <dgm:chMax val="0"/>
          <dgm:chPref val="0"/>
          <dgm:bulletEnabled val="1"/>
        </dgm:presLayoutVars>
      </dgm:prSet>
      <dgm:spPr/>
    </dgm:pt>
    <dgm:pt modelId="{97531273-D76C-E149-937A-4108A004DE1C}" type="pres">
      <dgm:prSet presAssocID="{E81C7091-8D82-8247-9447-DF65911D7FFD}" presName="sibTrans" presStyleCnt="0"/>
      <dgm:spPr/>
    </dgm:pt>
    <dgm:pt modelId="{CF871CF0-721E-3F45-A0B4-B8C575F0D15D}" type="pres">
      <dgm:prSet presAssocID="{F41FA9B5-AAAD-124A-B343-07CBD4AC4E30}" presName="composite" presStyleCnt="0"/>
      <dgm:spPr/>
    </dgm:pt>
    <dgm:pt modelId="{A00327CC-9343-F94E-8C07-A0E60A2B025A}" type="pres">
      <dgm:prSet presAssocID="{F41FA9B5-AAAD-124A-B343-07CBD4AC4E30}" presName="bentUpArrow1" presStyleLbl="alignImgPlace1" presStyleIdx="3" presStyleCnt="5"/>
      <dgm:spPr/>
    </dgm:pt>
    <dgm:pt modelId="{81273771-3F44-5640-8F43-03FDBFE072B2}" type="pres">
      <dgm:prSet presAssocID="{F41FA9B5-AAAD-124A-B343-07CBD4AC4E30}" presName="ParentText" presStyleLbl="node1" presStyleIdx="3" presStyleCnt="6">
        <dgm:presLayoutVars>
          <dgm:chMax val="1"/>
          <dgm:chPref val="1"/>
          <dgm:bulletEnabled val="1"/>
        </dgm:presLayoutVars>
      </dgm:prSet>
      <dgm:spPr/>
    </dgm:pt>
    <dgm:pt modelId="{6AF096D2-58A3-D54A-9980-87E7C6001E43}" type="pres">
      <dgm:prSet presAssocID="{F41FA9B5-AAAD-124A-B343-07CBD4AC4E30}" presName="ChildText" presStyleLbl="revTx" presStyleIdx="3" presStyleCnt="5">
        <dgm:presLayoutVars>
          <dgm:chMax val="0"/>
          <dgm:chPref val="0"/>
          <dgm:bulletEnabled val="1"/>
        </dgm:presLayoutVars>
      </dgm:prSet>
      <dgm:spPr/>
    </dgm:pt>
    <dgm:pt modelId="{B62E557B-AD6E-E248-A731-C606959C644C}" type="pres">
      <dgm:prSet presAssocID="{09D65484-CE52-6047-9A9D-9FDD376E6FA0}" presName="sibTrans" presStyleCnt="0"/>
      <dgm:spPr/>
    </dgm:pt>
    <dgm:pt modelId="{AE32C3A9-679C-B849-89D1-A23BBC561395}" type="pres">
      <dgm:prSet presAssocID="{193A0E73-71A1-6A45-ACCF-8FE9AB9D9309}" presName="composite" presStyleCnt="0"/>
      <dgm:spPr/>
    </dgm:pt>
    <dgm:pt modelId="{2AD1CC74-1316-1941-BAB7-A91FB173AEE7}" type="pres">
      <dgm:prSet presAssocID="{193A0E73-71A1-6A45-ACCF-8FE9AB9D9309}" presName="bentUpArrow1" presStyleLbl="alignImgPlace1" presStyleIdx="4" presStyleCnt="5"/>
      <dgm:spPr/>
    </dgm:pt>
    <dgm:pt modelId="{C0630215-0B77-7B43-B7CF-A3CC9C9206FB}" type="pres">
      <dgm:prSet presAssocID="{193A0E73-71A1-6A45-ACCF-8FE9AB9D9309}" presName="ParentText" presStyleLbl="node1" presStyleIdx="4" presStyleCnt="6">
        <dgm:presLayoutVars>
          <dgm:chMax val="1"/>
          <dgm:chPref val="1"/>
          <dgm:bulletEnabled val="1"/>
        </dgm:presLayoutVars>
      </dgm:prSet>
      <dgm:spPr/>
    </dgm:pt>
    <dgm:pt modelId="{A6EFFD33-EBD1-CA40-BD35-9F78994B4B41}" type="pres">
      <dgm:prSet presAssocID="{193A0E73-71A1-6A45-ACCF-8FE9AB9D9309}" presName="ChildText" presStyleLbl="revTx" presStyleIdx="4" presStyleCnt="5">
        <dgm:presLayoutVars>
          <dgm:chMax val="0"/>
          <dgm:chPref val="0"/>
          <dgm:bulletEnabled val="1"/>
        </dgm:presLayoutVars>
      </dgm:prSet>
      <dgm:spPr/>
    </dgm:pt>
    <dgm:pt modelId="{9E3F0ECE-4DB1-D849-80FC-9A6221AF5E14}" type="pres">
      <dgm:prSet presAssocID="{272F82EC-E30E-604C-8DBA-A89388D7FF10}" presName="sibTrans" presStyleCnt="0"/>
      <dgm:spPr/>
    </dgm:pt>
    <dgm:pt modelId="{58C5B37D-6FA3-1941-8F7B-78D5CCBDD0E7}" type="pres">
      <dgm:prSet presAssocID="{B79EBC8B-2FCD-F14A-B390-164E329A52FF}" presName="composite" presStyleCnt="0"/>
      <dgm:spPr/>
    </dgm:pt>
    <dgm:pt modelId="{A11E4969-3373-B046-A103-A45608383BA9}" type="pres">
      <dgm:prSet presAssocID="{B79EBC8B-2FCD-F14A-B390-164E329A52FF}" presName="ParentText" presStyleLbl="node1" presStyleIdx="5" presStyleCnt="6">
        <dgm:presLayoutVars>
          <dgm:chMax val="1"/>
          <dgm:chPref val="1"/>
          <dgm:bulletEnabled val="1"/>
        </dgm:presLayoutVars>
      </dgm:prSet>
      <dgm:spPr/>
    </dgm:pt>
  </dgm:ptLst>
  <dgm:cxnLst>
    <dgm:cxn modelId="{3C70C217-CE74-A84B-9CFB-CB7754FF66C6}" srcId="{7AE2D5C4-9C1F-DC4E-8827-657C92771D3A}" destId="{193A0E73-71A1-6A45-ACCF-8FE9AB9D9309}" srcOrd="4" destOrd="0" parTransId="{E9FCB792-9E79-C140-919F-4B91F997D23C}" sibTransId="{272F82EC-E30E-604C-8DBA-A89388D7FF10}"/>
    <dgm:cxn modelId="{C542FA18-3633-AB42-9533-EBBF703E3077}" type="presOf" srcId="{193A0E73-71A1-6A45-ACCF-8FE9AB9D9309}" destId="{C0630215-0B77-7B43-B7CF-A3CC9C9206FB}" srcOrd="0" destOrd="0" presId="urn:microsoft.com/office/officeart/2005/8/layout/StepDownProcess"/>
    <dgm:cxn modelId="{F8F00A22-7E7F-9D45-BCB5-D0622823B6A0}" srcId="{7AE2D5C4-9C1F-DC4E-8827-657C92771D3A}" destId="{3E98073F-5EC5-554E-B7D7-088CEDE23234}" srcOrd="2" destOrd="0" parTransId="{26C2BEB5-CCFC-7242-BEC9-B8A595526D5E}" sibTransId="{E81C7091-8D82-8247-9447-DF65911D7FFD}"/>
    <dgm:cxn modelId="{C00F5323-724C-9948-B95E-AFEFBB8584B6}" srcId="{7AE2D5C4-9C1F-DC4E-8827-657C92771D3A}" destId="{874AD83E-8169-A74B-92B7-41FCD47AB6B0}" srcOrd="0" destOrd="0" parTransId="{3010AC6D-F072-0C4F-8D4F-0DB2ADC20286}" sibTransId="{AE814436-7FD6-2040-AD27-87C564B8889F}"/>
    <dgm:cxn modelId="{17F50637-91BF-354C-AAA9-71CE21071176}" type="presOf" srcId="{874AD83E-8169-A74B-92B7-41FCD47AB6B0}" destId="{696370F2-7421-8749-A54C-4B62649898E4}" srcOrd="0" destOrd="0" presId="urn:microsoft.com/office/officeart/2005/8/layout/StepDownProcess"/>
    <dgm:cxn modelId="{07117251-D0F0-264C-805A-71F59CCB2CE8}" srcId="{7AE2D5C4-9C1F-DC4E-8827-657C92771D3A}" destId="{72A9B6A4-B951-C24D-8CAD-D4C36481B7BD}" srcOrd="1" destOrd="0" parTransId="{F117E11D-895E-414B-AEA3-34595A84EFED}" sibTransId="{B24328C0-9F0F-9B40-997F-14803DCA0135}"/>
    <dgm:cxn modelId="{47FC4B82-149A-CC42-BC15-E495C4C585ED}" srcId="{7AE2D5C4-9C1F-DC4E-8827-657C92771D3A}" destId="{B79EBC8B-2FCD-F14A-B390-164E329A52FF}" srcOrd="5" destOrd="0" parTransId="{BF53B278-13F3-5D4C-BD88-E6C712560913}" sibTransId="{4172D95F-22DB-D043-818E-124A689FA621}"/>
    <dgm:cxn modelId="{1577F38B-4CB1-9C42-8486-FE01A138DF6E}" type="presOf" srcId="{B79EBC8B-2FCD-F14A-B390-164E329A52FF}" destId="{A11E4969-3373-B046-A103-A45608383BA9}" srcOrd="0" destOrd="0" presId="urn:microsoft.com/office/officeart/2005/8/layout/StepDownProcess"/>
    <dgm:cxn modelId="{4D38EDA9-25E4-CB45-B4EB-BB3F3C5219F7}" type="presOf" srcId="{F41FA9B5-AAAD-124A-B343-07CBD4AC4E30}" destId="{81273771-3F44-5640-8F43-03FDBFE072B2}" srcOrd="0" destOrd="0" presId="urn:microsoft.com/office/officeart/2005/8/layout/StepDownProcess"/>
    <dgm:cxn modelId="{01428EC1-0C9F-6D45-9671-E1916413EDC7}" type="presOf" srcId="{3E98073F-5EC5-554E-B7D7-088CEDE23234}" destId="{C284C730-FCD7-5C43-823C-EEF9B45D6D4A}" srcOrd="0" destOrd="0" presId="urn:microsoft.com/office/officeart/2005/8/layout/StepDownProcess"/>
    <dgm:cxn modelId="{D7CE77D3-538D-564B-8121-6EB708547AAF}" type="presOf" srcId="{7AE2D5C4-9C1F-DC4E-8827-657C92771D3A}" destId="{2FFC19DE-229F-C248-B843-03576B19D46D}" srcOrd="0" destOrd="0" presId="urn:microsoft.com/office/officeart/2005/8/layout/StepDownProcess"/>
    <dgm:cxn modelId="{A0349FD3-C129-EA41-82E7-E73654F22AC0}" type="presOf" srcId="{72A9B6A4-B951-C24D-8CAD-D4C36481B7BD}" destId="{16C1CB3B-B1ED-C748-A1E6-2CF85DF8DB5C}" srcOrd="0" destOrd="0" presId="urn:microsoft.com/office/officeart/2005/8/layout/StepDownProcess"/>
    <dgm:cxn modelId="{0C3667DE-2BB6-2C4C-9D0C-8195627B6502}" srcId="{7AE2D5C4-9C1F-DC4E-8827-657C92771D3A}" destId="{F41FA9B5-AAAD-124A-B343-07CBD4AC4E30}" srcOrd="3" destOrd="0" parTransId="{B871ED4A-EA27-0449-A230-B1F76D7CE99C}" sibTransId="{09D65484-CE52-6047-9A9D-9FDD376E6FA0}"/>
    <dgm:cxn modelId="{DCFF2E15-9393-5445-B5D6-7C71F3BC5276}" type="presParOf" srcId="{2FFC19DE-229F-C248-B843-03576B19D46D}" destId="{BA08602C-4471-B043-95FC-FF61D52E0800}" srcOrd="0" destOrd="0" presId="urn:microsoft.com/office/officeart/2005/8/layout/StepDownProcess"/>
    <dgm:cxn modelId="{C84E1C1B-8DC4-B34A-A3DF-D11A41CFEE25}" type="presParOf" srcId="{BA08602C-4471-B043-95FC-FF61D52E0800}" destId="{09256832-B56F-6048-96A2-CA62D16BB604}" srcOrd="0" destOrd="0" presId="urn:microsoft.com/office/officeart/2005/8/layout/StepDownProcess"/>
    <dgm:cxn modelId="{9C7672B8-5226-0B42-8B8D-8EB23C9F985D}" type="presParOf" srcId="{BA08602C-4471-B043-95FC-FF61D52E0800}" destId="{696370F2-7421-8749-A54C-4B62649898E4}" srcOrd="1" destOrd="0" presId="urn:microsoft.com/office/officeart/2005/8/layout/StepDownProcess"/>
    <dgm:cxn modelId="{38B1B0A4-5CD5-864D-9053-A1CF66676F03}" type="presParOf" srcId="{BA08602C-4471-B043-95FC-FF61D52E0800}" destId="{341319D4-F5C6-854C-9E66-C0FC1AFD90EC}" srcOrd="2" destOrd="0" presId="urn:microsoft.com/office/officeart/2005/8/layout/StepDownProcess"/>
    <dgm:cxn modelId="{75542646-40A9-2043-A226-4E6810D0D429}" type="presParOf" srcId="{2FFC19DE-229F-C248-B843-03576B19D46D}" destId="{F5B647B4-3D70-AE44-A9A5-94865BAE3DA1}" srcOrd="1" destOrd="0" presId="urn:microsoft.com/office/officeart/2005/8/layout/StepDownProcess"/>
    <dgm:cxn modelId="{5C9F8635-E638-9A48-99C1-54C8C5A683D4}" type="presParOf" srcId="{2FFC19DE-229F-C248-B843-03576B19D46D}" destId="{217F4BBB-8591-A841-AF2C-3610E7B513F0}" srcOrd="2" destOrd="0" presId="urn:microsoft.com/office/officeart/2005/8/layout/StepDownProcess"/>
    <dgm:cxn modelId="{851BFC17-D6BC-0C4E-B78E-E8B0563899D2}" type="presParOf" srcId="{217F4BBB-8591-A841-AF2C-3610E7B513F0}" destId="{00BBA7C4-017A-2E48-9931-B3E52095C44C}" srcOrd="0" destOrd="0" presId="urn:microsoft.com/office/officeart/2005/8/layout/StepDownProcess"/>
    <dgm:cxn modelId="{5C7595FC-C252-0147-8425-DBA6BADAAA1A}" type="presParOf" srcId="{217F4BBB-8591-A841-AF2C-3610E7B513F0}" destId="{16C1CB3B-B1ED-C748-A1E6-2CF85DF8DB5C}" srcOrd="1" destOrd="0" presId="urn:microsoft.com/office/officeart/2005/8/layout/StepDownProcess"/>
    <dgm:cxn modelId="{1515A693-F9A3-7645-A7E4-64290477195F}" type="presParOf" srcId="{217F4BBB-8591-A841-AF2C-3610E7B513F0}" destId="{73CC8215-FD2B-F34F-97D7-DBE248C548C0}" srcOrd="2" destOrd="0" presId="urn:microsoft.com/office/officeart/2005/8/layout/StepDownProcess"/>
    <dgm:cxn modelId="{E457DA77-350F-B54B-AE5A-1966981F0E41}" type="presParOf" srcId="{2FFC19DE-229F-C248-B843-03576B19D46D}" destId="{F318A8DA-F509-B345-BA27-7101C8180885}" srcOrd="3" destOrd="0" presId="urn:microsoft.com/office/officeart/2005/8/layout/StepDownProcess"/>
    <dgm:cxn modelId="{7A757CBB-6D92-2C4C-9972-1C2D150B27A7}" type="presParOf" srcId="{2FFC19DE-229F-C248-B843-03576B19D46D}" destId="{0F1C15C1-DBA4-A845-ADBA-14EF061D00B5}" srcOrd="4" destOrd="0" presId="urn:microsoft.com/office/officeart/2005/8/layout/StepDownProcess"/>
    <dgm:cxn modelId="{88626150-E30F-7140-90DE-40A1F27342D2}" type="presParOf" srcId="{0F1C15C1-DBA4-A845-ADBA-14EF061D00B5}" destId="{55F30A3E-9DA5-814C-AD0E-0A7854E082D9}" srcOrd="0" destOrd="0" presId="urn:microsoft.com/office/officeart/2005/8/layout/StepDownProcess"/>
    <dgm:cxn modelId="{DA5F0779-C517-DD4E-B9A8-7791E7B8CDF1}" type="presParOf" srcId="{0F1C15C1-DBA4-A845-ADBA-14EF061D00B5}" destId="{C284C730-FCD7-5C43-823C-EEF9B45D6D4A}" srcOrd="1" destOrd="0" presId="urn:microsoft.com/office/officeart/2005/8/layout/StepDownProcess"/>
    <dgm:cxn modelId="{3624F7E4-D0B3-0F49-AD18-AB45E241CE97}" type="presParOf" srcId="{0F1C15C1-DBA4-A845-ADBA-14EF061D00B5}" destId="{23024439-278A-B84E-A741-85D413338B65}" srcOrd="2" destOrd="0" presId="urn:microsoft.com/office/officeart/2005/8/layout/StepDownProcess"/>
    <dgm:cxn modelId="{B437FA28-7065-EE45-90A0-E620CC83EEDA}" type="presParOf" srcId="{2FFC19DE-229F-C248-B843-03576B19D46D}" destId="{97531273-D76C-E149-937A-4108A004DE1C}" srcOrd="5" destOrd="0" presId="urn:microsoft.com/office/officeart/2005/8/layout/StepDownProcess"/>
    <dgm:cxn modelId="{DB0AD142-E544-7E4D-8D7A-356B7C62C442}" type="presParOf" srcId="{2FFC19DE-229F-C248-B843-03576B19D46D}" destId="{CF871CF0-721E-3F45-A0B4-B8C575F0D15D}" srcOrd="6" destOrd="0" presId="urn:microsoft.com/office/officeart/2005/8/layout/StepDownProcess"/>
    <dgm:cxn modelId="{4B86CC81-87C4-6B4D-AB3E-78C1ACAE9268}" type="presParOf" srcId="{CF871CF0-721E-3F45-A0B4-B8C575F0D15D}" destId="{A00327CC-9343-F94E-8C07-A0E60A2B025A}" srcOrd="0" destOrd="0" presId="urn:microsoft.com/office/officeart/2005/8/layout/StepDownProcess"/>
    <dgm:cxn modelId="{8BFD844E-DFE0-8B44-9EC4-9A2D5D2135C0}" type="presParOf" srcId="{CF871CF0-721E-3F45-A0B4-B8C575F0D15D}" destId="{81273771-3F44-5640-8F43-03FDBFE072B2}" srcOrd="1" destOrd="0" presId="urn:microsoft.com/office/officeart/2005/8/layout/StepDownProcess"/>
    <dgm:cxn modelId="{D4E300BA-B4AA-094A-9035-486AF5FEB9D1}" type="presParOf" srcId="{CF871CF0-721E-3F45-A0B4-B8C575F0D15D}" destId="{6AF096D2-58A3-D54A-9980-87E7C6001E43}" srcOrd="2" destOrd="0" presId="urn:microsoft.com/office/officeart/2005/8/layout/StepDownProcess"/>
    <dgm:cxn modelId="{DF6D5081-0F79-124F-9149-C8E9BB800C00}" type="presParOf" srcId="{2FFC19DE-229F-C248-B843-03576B19D46D}" destId="{B62E557B-AD6E-E248-A731-C606959C644C}" srcOrd="7" destOrd="0" presId="urn:microsoft.com/office/officeart/2005/8/layout/StepDownProcess"/>
    <dgm:cxn modelId="{DED01D30-C66A-1048-A764-4005DAEF0320}" type="presParOf" srcId="{2FFC19DE-229F-C248-B843-03576B19D46D}" destId="{AE32C3A9-679C-B849-89D1-A23BBC561395}" srcOrd="8" destOrd="0" presId="urn:microsoft.com/office/officeart/2005/8/layout/StepDownProcess"/>
    <dgm:cxn modelId="{6FAB0FDE-3561-A740-A68D-A3D981B66AC5}" type="presParOf" srcId="{AE32C3A9-679C-B849-89D1-A23BBC561395}" destId="{2AD1CC74-1316-1941-BAB7-A91FB173AEE7}" srcOrd="0" destOrd="0" presId="urn:microsoft.com/office/officeart/2005/8/layout/StepDownProcess"/>
    <dgm:cxn modelId="{981228DE-4059-C24B-B5A9-DA813FE12E1D}" type="presParOf" srcId="{AE32C3A9-679C-B849-89D1-A23BBC561395}" destId="{C0630215-0B77-7B43-B7CF-A3CC9C9206FB}" srcOrd="1" destOrd="0" presId="urn:microsoft.com/office/officeart/2005/8/layout/StepDownProcess"/>
    <dgm:cxn modelId="{8ED9EC09-07C9-DF4D-B2C6-6A54153288CE}" type="presParOf" srcId="{AE32C3A9-679C-B849-89D1-A23BBC561395}" destId="{A6EFFD33-EBD1-CA40-BD35-9F78994B4B41}" srcOrd="2" destOrd="0" presId="urn:microsoft.com/office/officeart/2005/8/layout/StepDownProcess"/>
    <dgm:cxn modelId="{4B030317-1AAC-2940-B7F5-A03B4306CE32}" type="presParOf" srcId="{2FFC19DE-229F-C248-B843-03576B19D46D}" destId="{9E3F0ECE-4DB1-D849-80FC-9A6221AF5E14}" srcOrd="9" destOrd="0" presId="urn:microsoft.com/office/officeart/2005/8/layout/StepDownProcess"/>
    <dgm:cxn modelId="{AA2794B4-9DB0-8143-B5B6-867C604DA4FA}" type="presParOf" srcId="{2FFC19DE-229F-C248-B843-03576B19D46D}" destId="{58C5B37D-6FA3-1941-8F7B-78D5CCBDD0E7}" srcOrd="10" destOrd="0" presId="urn:microsoft.com/office/officeart/2005/8/layout/StepDownProcess"/>
    <dgm:cxn modelId="{9F2F2E15-6AAD-6643-8E90-E8DC04208B5D}" type="presParOf" srcId="{58C5B37D-6FA3-1941-8F7B-78D5CCBDD0E7}" destId="{A11E4969-3373-B046-A103-A45608383BA9}" srcOrd="0" destOrd="0" presId="urn:microsoft.com/office/officeart/2005/8/layout/StepDownProcess"/>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B28587-BFBB-F14C-83F2-15665FB97C0A}">
      <dsp:nvSpPr>
        <dsp:cNvPr id="0" name=""/>
        <dsp:cNvSpPr/>
      </dsp:nvSpPr>
      <dsp:spPr>
        <a:xfrm>
          <a:off x="0" y="3138187"/>
          <a:ext cx="4781913" cy="41044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study on building end to end pipeline on AWS cloud platform</a:t>
          </a:r>
        </a:p>
      </dsp:txBody>
      <dsp:txXfrm>
        <a:off x="0" y="3138187"/>
        <a:ext cx="4781913" cy="410441"/>
      </dsp:txXfrm>
    </dsp:sp>
    <dsp:sp modelId="{FFD3B3FE-1043-0446-937B-360F79FE44A2}">
      <dsp:nvSpPr>
        <dsp:cNvPr id="0" name=""/>
        <dsp:cNvSpPr/>
      </dsp:nvSpPr>
      <dsp:spPr>
        <a:xfrm rot="10800000">
          <a:off x="0" y="2746120"/>
          <a:ext cx="4781913" cy="395927"/>
        </a:xfrm>
        <a:prstGeom prst="upArrowCallout">
          <a:avLst/>
        </a:prstGeom>
        <a:solidFill>
          <a:schemeClr val="accent2">
            <a:hueOff val="-181920"/>
            <a:satOff val="-10491"/>
            <a:lumOff val="107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Sentiment Prediction using Machine Learning</a:t>
          </a:r>
        </a:p>
      </dsp:txBody>
      <dsp:txXfrm rot="10800000">
        <a:off x="0" y="2746120"/>
        <a:ext cx="4781913" cy="257261"/>
      </dsp:txXfrm>
    </dsp:sp>
    <dsp:sp modelId="{B61E121E-8743-481E-93A9-8C59C0C8CEEF}">
      <dsp:nvSpPr>
        <dsp:cNvPr id="0" name=""/>
        <dsp:cNvSpPr/>
      </dsp:nvSpPr>
      <dsp:spPr>
        <a:xfrm rot="10800000">
          <a:off x="0" y="2354054"/>
          <a:ext cx="4781913" cy="395927"/>
        </a:xfrm>
        <a:prstGeom prst="upArrowCallout">
          <a:avLst/>
        </a:prstGeom>
        <a:solidFill>
          <a:schemeClr val="accent2">
            <a:hueOff val="-363841"/>
            <a:satOff val="-20982"/>
            <a:lumOff val="215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Labeling Data</a:t>
          </a:r>
        </a:p>
      </dsp:txBody>
      <dsp:txXfrm rot="10800000">
        <a:off x="0" y="2354054"/>
        <a:ext cx="4781913" cy="257261"/>
      </dsp:txXfrm>
    </dsp:sp>
    <dsp:sp modelId="{5D42256A-D1BA-42CF-8BF6-55C5A9862BC2}">
      <dsp:nvSpPr>
        <dsp:cNvPr id="0" name=""/>
        <dsp:cNvSpPr/>
      </dsp:nvSpPr>
      <dsp:spPr>
        <a:xfrm rot="10800000">
          <a:off x="0" y="1961988"/>
          <a:ext cx="4781913" cy="395927"/>
        </a:xfrm>
        <a:prstGeom prst="upArrowCallout">
          <a:avLst/>
        </a:prstGeom>
        <a:solidFill>
          <a:schemeClr val="accent2">
            <a:hueOff val="-545761"/>
            <a:satOff val="-31473"/>
            <a:lumOff val="323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Content Analysis</a:t>
          </a:r>
        </a:p>
      </dsp:txBody>
      <dsp:txXfrm rot="10800000">
        <a:off x="0" y="1961988"/>
        <a:ext cx="4781913" cy="257261"/>
      </dsp:txXfrm>
    </dsp:sp>
    <dsp:sp modelId="{86159E20-3602-3E4F-A661-9ACE02F47043}">
      <dsp:nvSpPr>
        <dsp:cNvPr id="0" name=""/>
        <dsp:cNvSpPr/>
      </dsp:nvSpPr>
      <dsp:spPr>
        <a:xfrm rot="10800000">
          <a:off x="0" y="1569921"/>
          <a:ext cx="4781913" cy="395927"/>
        </a:xfrm>
        <a:prstGeom prst="upArrowCallout">
          <a:avLst/>
        </a:prstGeom>
        <a:solidFill>
          <a:schemeClr val="accent2">
            <a:hueOff val="-727682"/>
            <a:satOff val="-41964"/>
            <a:lumOff val="43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Topic Modelling</a:t>
          </a:r>
        </a:p>
      </dsp:txBody>
      <dsp:txXfrm rot="10800000">
        <a:off x="0" y="1569921"/>
        <a:ext cx="4781913" cy="257261"/>
      </dsp:txXfrm>
    </dsp:sp>
    <dsp:sp modelId="{62E6E088-590F-A64A-882F-5E6BAA1092C4}">
      <dsp:nvSpPr>
        <dsp:cNvPr id="0" name=""/>
        <dsp:cNvSpPr/>
      </dsp:nvSpPr>
      <dsp:spPr>
        <a:xfrm rot="10800000">
          <a:off x="0" y="1177855"/>
          <a:ext cx="4781913" cy="395927"/>
        </a:xfrm>
        <a:prstGeom prst="upArrowCallout">
          <a:avLst/>
        </a:prstGeom>
        <a:solidFill>
          <a:schemeClr val="accent2">
            <a:hueOff val="-909602"/>
            <a:satOff val="-52455"/>
            <a:lumOff val="5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Data Visulasation</a:t>
          </a:r>
        </a:p>
      </dsp:txBody>
      <dsp:txXfrm rot="10800000">
        <a:off x="0" y="1177855"/>
        <a:ext cx="4781913" cy="257261"/>
      </dsp:txXfrm>
    </dsp:sp>
    <dsp:sp modelId="{E36E489D-B17E-45C7-8C62-76E2AE7C668F}">
      <dsp:nvSpPr>
        <dsp:cNvPr id="0" name=""/>
        <dsp:cNvSpPr/>
      </dsp:nvSpPr>
      <dsp:spPr>
        <a:xfrm rot="10800000">
          <a:off x="0" y="785788"/>
          <a:ext cx="4781913" cy="395927"/>
        </a:xfrm>
        <a:prstGeom prst="upArrowCallout">
          <a:avLst/>
        </a:prstGeom>
        <a:solidFill>
          <a:schemeClr val="accent2">
            <a:hueOff val="-1091522"/>
            <a:satOff val="-62946"/>
            <a:lumOff val="6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Preprocessing and Feature Extraction</a:t>
          </a:r>
        </a:p>
      </dsp:txBody>
      <dsp:txXfrm rot="10800000">
        <a:off x="0" y="785788"/>
        <a:ext cx="4781913" cy="257261"/>
      </dsp:txXfrm>
    </dsp:sp>
    <dsp:sp modelId="{2260902A-4C9A-4BBC-B328-F58E44812AFE}">
      <dsp:nvSpPr>
        <dsp:cNvPr id="0" name=""/>
        <dsp:cNvSpPr/>
      </dsp:nvSpPr>
      <dsp:spPr>
        <a:xfrm rot="10800000">
          <a:off x="0" y="393722"/>
          <a:ext cx="4781913" cy="395927"/>
        </a:xfrm>
        <a:prstGeom prst="upArrowCallout">
          <a:avLst/>
        </a:prstGeom>
        <a:solidFill>
          <a:schemeClr val="accent2">
            <a:hueOff val="-1273443"/>
            <a:satOff val="-73437"/>
            <a:lumOff val="754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Exploratory Data Analysis</a:t>
          </a:r>
        </a:p>
      </dsp:txBody>
      <dsp:txXfrm rot="10800000">
        <a:off x="0" y="393722"/>
        <a:ext cx="4781913" cy="257261"/>
      </dsp:txXfrm>
    </dsp:sp>
    <dsp:sp modelId="{A4A076D3-4676-41DC-8708-D023EF68D3DB}">
      <dsp:nvSpPr>
        <dsp:cNvPr id="0" name=""/>
        <dsp:cNvSpPr/>
      </dsp:nvSpPr>
      <dsp:spPr>
        <a:xfrm rot="10800000">
          <a:off x="0" y="1656"/>
          <a:ext cx="4781913" cy="395927"/>
        </a:xfrm>
        <a:prstGeom prst="upArrowCallout">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Data Extraction (ETL Pipeline)</a:t>
          </a:r>
        </a:p>
      </dsp:txBody>
      <dsp:txXfrm rot="10800000">
        <a:off x="0" y="1656"/>
        <a:ext cx="4781913" cy="25726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256832-B56F-6048-96A2-CA62D16BB604}">
      <dsp:nvSpPr>
        <dsp:cNvPr id="0" name=""/>
        <dsp:cNvSpPr/>
      </dsp:nvSpPr>
      <dsp:spPr>
        <a:xfrm rot="5400000">
          <a:off x="1096611" y="470455"/>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696370F2-7421-8749-A54C-4B62649898E4}">
      <dsp:nvSpPr>
        <dsp:cNvPr id="0" name=""/>
        <dsp:cNvSpPr/>
      </dsp:nvSpPr>
      <dsp:spPr>
        <a:xfrm>
          <a:off x="989322" y="21552"/>
          <a:ext cx="681708" cy="477174"/>
        </a:xfrm>
        <a:prstGeom prst="roundRect">
          <a:avLst>
            <a:gd name="adj" fmla="val 1667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Input Layer</a:t>
          </a:r>
        </a:p>
      </dsp:txBody>
      <dsp:txXfrm>
        <a:off x="1012620" y="44850"/>
        <a:ext cx="635112" cy="430578"/>
      </dsp:txXfrm>
    </dsp:sp>
    <dsp:sp modelId="{341319D4-F5C6-854C-9E66-C0FC1AFD90EC}">
      <dsp:nvSpPr>
        <dsp:cNvPr id="0" name=""/>
        <dsp:cNvSpPr/>
      </dsp:nvSpPr>
      <dsp:spPr>
        <a:xfrm>
          <a:off x="1671031" y="67062"/>
          <a:ext cx="495810" cy="385673"/>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0BBA7C4-017A-2E48-9931-B3E52095C44C}">
      <dsp:nvSpPr>
        <dsp:cNvPr id="0" name=""/>
        <dsp:cNvSpPr/>
      </dsp:nvSpPr>
      <dsp:spPr>
        <a:xfrm rot="5400000">
          <a:off x="1661820" y="1006479"/>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16C1CB3B-B1ED-C748-A1E6-2CF85DF8DB5C}">
      <dsp:nvSpPr>
        <dsp:cNvPr id="0" name=""/>
        <dsp:cNvSpPr/>
      </dsp:nvSpPr>
      <dsp:spPr>
        <a:xfrm>
          <a:off x="1554531" y="557576"/>
          <a:ext cx="681708" cy="477174"/>
        </a:xfrm>
        <a:prstGeom prst="roundRect">
          <a:avLst>
            <a:gd name="adj" fmla="val 1667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Embedding Layer</a:t>
          </a:r>
        </a:p>
      </dsp:txBody>
      <dsp:txXfrm>
        <a:off x="1577829" y="580874"/>
        <a:ext cx="635112" cy="430578"/>
      </dsp:txXfrm>
    </dsp:sp>
    <dsp:sp modelId="{73CC8215-FD2B-F34F-97D7-DBE248C548C0}">
      <dsp:nvSpPr>
        <dsp:cNvPr id="0" name=""/>
        <dsp:cNvSpPr/>
      </dsp:nvSpPr>
      <dsp:spPr>
        <a:xfrm>
          <a:off x="2236240" y="603086"/>
          <a:ext cx="495810" cy="385673"/>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30A3E-9DA5-814C-AD0E-0A7854E082D9}">
      <dsp:nvSpPr>
        <dsp:cNvPr id="0" name=""/>
        <dsp:cNvSpPr/>
      </dsp:nvSpPr>
      <dsp:spPr>
        <a:xfrm rot="5400000">
          <a:off x="2227029" y="1542503"/>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C284C730-FCD7-5C43-823C-EEF9B45D6D4A}">
      <dsp:nvSpPr>
        <dsp:cNvPr id="0" name=""/>
        <dsp:cNvSpPr/>
      </dsp:nvSpPr>
      <dsp:spPr>
        <a:xfrm>
          <a:off x="2119740" y="1093600"/>
          <a:ext cx="681708" cy="477174"/>
        </a:xfrm>
        <a:prstGeom prst="roundRect">
          <a:avLst>
            <a:gd name="adj" fmla="val 1667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Global Max pooling layer</a:t>
          </a:r>
        </a:p>
      </dsp:txBody>
      <dsp:txXfrm>
        <a:off x="2143038" y="1116898"/>
        <a:ext cx="635112" cy="430578"/>
      </dsp:txXfrm>
    </dsp:sp>
    <dsp:sp modelId="{23024439-278A-B84E-A741-85D413338B65}">
      <dsp:nvSpPr>
        <dsp:cNvPr id="0" name=""/>
        <dsp:cNvSpPr/>
      </dsp:nvSpPr>
      <dsp:spPr>
        <a:xfrm>
          <a:off x="2801449" y="1139110"/>
          <a:ext cx="495810" cy="385673"/>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00327CC-9343-F94E-8C07-A0E60A2B025A}">
      <dsp:nvSpPr>
        <dsp:cNvPr id="0" name=""/>
        <dsp:cNvSpPr/>
      </dsp:nvSpPr>
      <dsp:spPr>
        <a:xfrm rot="5400000">
          <a:off x="2792239" y="2078527"/>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81273771-3F44-5640-8F43-03FDBFE072B2}">
      <dsp:nvSpPr>
        <dsp:cNvPr id="0" name=""/>
        <dsp:cNvSpPr/>
      </dsp:nvSpPr>
      <dsp:spPr>
        <a:xfrm>
          <a:off x="2684950" y="1629624"/>
          <a:ext cx="681708" cy="477174"/>
        </a:xfrm>
        <a:prstGeom prst="roundRect">
          <a:avLst>
            <a:gd name="adj" fmla="val 1667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Dense Layer</a:t>
          </a:r>
        </a:p>
      </dsp:txBody>
      <dsp:txXfrm>
        <a:off x="2708248" y="1652922"/>
        <a:ext cx="635112" cy="430578"/>
      </dsp:txXfrm>
    </dsp:sp>
    <dsp:sp modelId="{6AF096D2-58A3-D54A-9980-87E7C6001E43}">
      <dsp:nvSpPr>
        <dsp:cNvPr id="0" name=""/>
        <dsp:cNvSpPr/>
      </dsp:nvSpPr>
      <dsp:spPr>
        <a:xfrm>
          <a:off x="3366659" y="1675134"/>
          <a:ext cx="495810" cy="385673"/>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AD1CC74-1316-1941-BAB7-A91FB173AEE7}">
      <dsp:nvSpPr>
        <dsp:cNvPr id="0" name=""/>
        <dsp:cNvSpPr/>
      </dsp:nvSpPr>
      <dsp:spPr>
        <a:xfrm rot="5400000">
          <a:off x="3357448" y="2614551"/>
          <a:ext cx="404956" cy="461029"/>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C0630215-0B77-7B43-B7CF-A3CC9C9206FB}">
      <dsp:nvSpPr>
        <dsp:cNvPr id="0" name=""/>
        <dsp:cNvSpPr/>
      </dsp:nvSpPr>
      <dsp:spPr>
        <a:xfrm>
          <a:off x="3250159" y="2165648"/>
          <a:ext cx="681708" cy="477174"/>
        </a:xfrm>
        <a:prstGeom prst="roundRect">
          <a:avLst>
            <a:gd name="adj" fmla="val 1667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Dropout Layer</a:t>
          </a:r>
        </a:p>
      </dsp:txBody>
      <dsp:txXfrm>
        <a:off x="3273457" y="2188946"/>
        <a:ext cx="635112" cy="430578"/>
      </dsp:txXfrm>
    </dsp:sp>
    <dsp:sp modelId="{A6EFFD33-EBD1-CA40-BD35-9F78994B4B41}">
      <dsp:nvSpPr>
        <dsp:cNvPr id="0" name=""/>
        <dsp:cNvSpPr/>
      </dsp:nvSpPr>
      <dsp:spPr>
        <a:xfrm>
          <a:off x="3931868" y="2211158"/>
          <a:ext cx="495810" cy="385673"/>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11E4969-3373-B046-A103-A45608383BA9}">
      <dsp:nvSpPr>
        <dsp:cNvPr id="0" name=""/>
        <dsp:cNvSpPr/>
      </dsp:nvSpPr>
      <dsp:spPr>
        <a:xfrm>
          <a:off x="3815368" y="2701673"/>
          <a:ext cx="681708" cy="477174"/>
        </a:xfrm>
        <a:prstGeom prst="roundRect">
          <a:avLst>
            <a:gd name="adj" fmla="val 1667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Output Layer</a:t>
          </a:r>
        </a:p>
      </dsp:txBody>
      <dsp:txXfrm>
        <a:off x="3838666" y="2724971"/>
        <a:ext cx="635112" cy="43057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7BB1FB7B3484A4CA52246576E14BE9B" ma:contentTypeVersion="13" ma:contentTypeDescription="Create a new document." ma:contentTypeScope="" ma:versionID="5f40ff765f729ccd1a90730224d6ec0d">
  <xsd:schema xmlns:xsd="http://www.w3.org/2001/XMLSchema" xmlns:xs="http://www.w3.org/2001/XMLSchema" xmlns:p="http://schemas.microsoft.com/office/2006/metadata/properties" xmlns:ns2="1fef949c-a166-43b5-a97b-66d121aae210" xmlns:ns3="ee4635f1-ece8-4086-b2ff-486a08a6b542" targetNamespace="http://schemas.microsoft.com/office/2006/metadata/properties" ma:root="true" ma:fieldsID="47f292ed9e928484dc084ec50c58b559" ns2:_="" ns3:_="">
    <xsd:import namespace="1fef949c-a166-43b5-a97b-66d121aae210"/>
    <xsd:import namespace="ee4635f1-ece8-4086-b2ff-486a08a6b54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ef949c-a166-43b5-a97b-66d121aae2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7034b13c-ebbc-4df5-bee6-d4e945db1b4e"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4635f1-ece8-4086-b2ff-486a08a6b542"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0c4e714d-2981-4a70-bbd6-50e2c063b5f6}" ma:internalName="TaxCatchAll" ma:showField="CatchAllData" ma:web="ee4635f1-ece8-4086-b2ff-486a08a6b54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ee4635f1-ece8-4086-b2ff-486a08a6b542" xsi:nil="true"/>
    <lcf76f155ced4ddcb4097134ff3c332f xmlns="1fef949c-a166-43b5-a97b-66d121aae210">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8594D-F171-4FE2-AA8E-E9148A9BE7FF}">
  <ds:schemaRefs>
    <ds:schemaRef ds:uri="http://schemas.microsoft.com/sharepoint/v3/contenttype/forms"/>
  </ds:schemaRefs>
</ds:datastoreItem>
</file>

<file path=customXml/itemProps2.xml><?xml version="1.0" encoding="utf-8"?>
<ds:datastoreItem xmlns:ds="http://schemas.openxmlformats.org/officeDocument/2006/customXml" ds:itemID="{D04B3D35-B4BE-42E8-961E-89BA88318B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ef949c-a166-43b5-a97b-66d121aae210"/>
    <ds:schemaRef ds:uri="ee4635f1-ece8-4086-b2ff-486a08a6b5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CC3769-393B-4C88-809F-6B0DA51CD1E5}">
  <ds:schemaRefs>
    <ds:schemaRef ds:uri="http://schemas.microsoft.com/office/2006/metadata/properties"/>
    <ds:schemaRef ds:uri="http://schemas.microsoft.com/office/infopath/2007/PartnerControls"/>
    <ds:schemaRef ds:uri="ee4635f1-ece8-4086-b2ff-486a08a6b542"/>
    <ds:schemaRef ds:uri="1fef949c-a166-43b5-a97b-66d121aae210"/>
  </ds:schemaRefs>
</ds:datastoreItem>
</file>

<file path=customXml/itemProps4.xml><?xml version="1.0" encoding="utf-8"?>
<ds:datastoreItem xmlns:ds="http://schemas.openxmlformats.org/officeDocument/2006/customXml" ds:itemID="{F495C5C5-3118-4687-BB9A-6020CF4AD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9525</Words>
  <Characters>54296</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63694</CharactersWithSpaces>
  <SharedDoc>false</SharedDoc>
  <HLinks>
    <vt:vector size="78" baseType="variant">
      <vt:variant>
        <vt:i4>11075643</vt:i4>
      </vt:variant>
      <vt:variant>
        <vt:i4>36</vt:i4>
      </vt:variant>
      <vt:variant>
        <vt:i4>0</vt:i4>
      </vt:variant>
      <vt:variant>
        <vt:i4>5</vt:i4>
      </vt:variant>
      <vt:variant>
        <vt:lpwstr>https://aws.amazon.com/blogs/machine-learning/part-2-model-hosting-patterns-in-amazon-sagemaker-getting-started-with-deploying-real-time-models-on-sagemaker/ </vt:lpwstr>
      </vt:variant>
      <vt:variant>
        <vt:lpwstr/>
      </vt:variant>
      <vt:variant>
        <vt:i4>7667740</vt:i4>
      </vt:variant>
      <vt:variant>
        <vt:i4>33</vt:i4>
      </vt:variant>
      <vt:variant>
        <vt:i4>0</vt:i4>
      </vt:variant>
      <vt:variant>
        <vt:i4>5</vt:i4>
      </vt:variant>
      <vt:variant>
        <vt:lpwstr>https://docs.aws.amazon.com/sagemaker/latest/APIReference/API_CreateTrainingJob.html</vt:lpwstr>
      </vt:variant>
      <vt:variant>
        <vt:lpwstr/>
      </vt:variant>
      <vt:variant>
        <vt:i4>8323178</vt:i4>
      </vt:variant>
      <vt:variant>
        <vt:i4>30</vt:i4>
      </vt:variant>
      <vt:variant>
        <vt:i4>0</vt:i4>
      </vt:variant>
      <vt:variant>
        <vt:i4>5</vt:i4>
      </vt:variant>
      <vt:variant>
        <vt:lpwstr>https://docs.aws.amazon.com/sagemaker/latest/dg/sms-text-classification-multilabel.html</vt:lpwstr>
      </vt:variant>
      <vt:variant>
        <vt:lpwstr/>
      </vt:variant>
      <vt:variant>
        <vt:i4>2228273</vt:i4>
      </vt:variant>
      <vt:variant>
        <vt:i4>27</vt:i4>
      </vt:variant>
      <vt:variant>
        <vt:i4>0</vt:i4>
      </vt:variant>
      <vt:variant>
        <vt:i4>5</vt:i4>
      </vt:variant>
      <vt:variant>
        <vt:lpwstr>https://github.com/aws/amazon-sagemaker-examples/blob/main/introduction_to_amazon_algorithms/jumpstart_text_classification/Amazon_JumpStart_Text_Classification.ipynb</vt:lpwstr>
      </vt:variant>
      <vt:variant>
        <vt:lpwstr/>
      </vt:variant>
      <vt:variant>
        <vt:i4>65564</vt:i4>
      </vt:variant>
      <vt:variant>
        <vt:i4>24</vt:i4>
      </vt:variant>
      <vt:variant>
        <vt:i4>0</vt:i4>
      </vt:variant>
      <vt:variant>
        <vt:i4>5</vt:i4>
      </vt:variant>
      <vt:variant>
        <vt:lpwstr>https://www.kaggle.com/code/larysakrasnova/analysis-content-of-responses/notebook</vt:lpwstr>
      </vt:variant>
      <vt:variant>
        <vt:lpwstr/>
      </vt:variant>
      <vt:variant>
        <vt:i4>7798898</vt:i4>
      </vt:variant>
      <vt:variant>
        <vt:i4>21</vt:i4>
      </vt:variant>
      <vt:variant>
        <vt:i4>0</vt:i4>
      </vt:variant>
      <vt:variant>
        <vt:i4>5</vt:i4>
      </vt:variant>
      <vt:variant>
        <vt:lpwstr>https://www.kaggle.com/code/chadsaglam/chatgpd-tweets-with-deep-learning-using-bert</vt:lpwstr>
      </vt:variant>
      <vt:variant>
        <vt:lpwstr/>
      </vt:variant>
      <vt:variant>
        <vt:i4>65616</vt:i4>
      </vt:variant>
      <vt:variant>
        <vt:i4>18</vt:i4>
      </vt:variant>
      <vt:variant>
        <vt:i4>0</vt:i4>
      </vt:variant>
      <vt:variant>
        <vt:i4>5</vt:i4>
      </vt:variant>
      <vt:variant>
        <vt:lpwstr>https://www.kaggle.com/code/shashidharnaiduboya/chatgpt-tweets-sentiment-analysis</vt:lpwstr>
      </vt:variant>
      <vt:variant>
        <vt:lpwstr/>
      </vt:variant>
      <vt:variant>
        <vt:i4>7929959</vt:i4>
      </vt:variant>
      <vt:variant>
        <vt:i4>15</vt:i4>
      </vt:variant>
      <vt:variant>
        <vt:i4>0</vt:i4>
      </vt:variant>
      <vt:variant>
        <vt:i4>5</vt:i4>
      </vt:variant>
      <vt:variant>
        <vt:lpwstr>https://github.com/hxycorn/Twitter-Sentiment-Analysis-about-ChatGPT</vt:lpwstr>
      </vt:variant>
      <vt:variant>
        <vt:lpwstr/>
      </vt:variant>
      <vt:variant>
        <vt:i4>4587596</vt:i4>
      </vt:variant>
      <vt:variant>
        <vt:i4>12</vt:i4>
      </vt:variant>
      <vt:variant>
        <vt:i4>0</vt:i4>
      </vt:variant>
      <vt:variant>
        <vt:i4>5</vt:i4>
      </vt:variant>
      <vt:variant>
        <vt:lpwstr>https://www.kaggle.com/code/vencerlanz09/chatgpt-tweets-visual-eda-and-sentiment-analysis</vt:lpwstr>
      </vt:variant>
      <vt:variant>
        <vt:lpwstr>%F0%9F%94%ACOverview</vt:lpwstr>
      </vt:variant>
      <vt:variant>
        <vt:i4>6750254</vt:i4>
      </vt:variant>
      <vt:variant>
        <vt:i4>9</vt:i4>
      </vt:variant>
      <vt:variant>
        <vt:i4>0</vt:i4>
      </vt:variant>
      <vt:variant>
        <vt:i4>5</vt:i4>
      </vt:variant>
      <vt:variant>
        <vt:lpwstr>https://www.kaggle.com/code/edomingo/etl-chatgpt-1000-daily-tweets-dataset</vt:lpwstr>
      </vt:variant>
      <vt:variant>
        <vt:lpwstr/>
      </vt:variant>
      <vt:variant>
        <vt:i4>1048663</vt:i4>
      </vt:variant>
      <vt:variant>
        <vt:i4>6</vt:i4>
      </vt:variant>
      <vt:variant>
        <vt:i4>0</vt:i4>
      </vt:variant>
      <vt:variant>
        <vt:i4>5</vt:i4>
      </vt:variant>
      <vt:variant>
        <vt:lpwstr>https://sagemaker.readthedocs.io/</vt:lpwstr>
      </vt:variant>
      <vt:variant>
        <vt:lpwstr/>
      </vt:variant>
      <vt:variant>
        <vt:i4>8257596</vt:i4>
      </vt:variant>
      <vt:variant>
        <vt:i4>3</vt:i4>
      </vt:variant>
      <vt:variant>
        <vt:i4>0</vt:i4>
      </vt:variant>
      <vt:variant>
        <vt:i4>5</vt:i4>
      </vt:variant>
      <vt:variant>
        <vt:lpwstr>https://docs.aws.amazon.com/sagemaker/latest/dg/gs-studio-onboard.html</vt:lpwstr>
      </vt:variant>
      <vt:variant>
        <vt:lpwstr/>
      </vt:variant>
      <vt:variant>
        <vt:i4>6750254</vt:i4>
      </vt:variant>
      <vt:variant>
        <vt:i4>0</vt:i4>
      </vt:variant>
      <vt:variant>
        <vt:i4>0</vt:i4>
      </vt:variant>
      <vt:variant>
        <vt:i4>5</vt:i4>
      </vt:variant>
      <vt:variant>
        <vt:lpwstr>https://www.kaggle.com/code/edomingo/etl-chatgpt-1000-daily-tweets-dataset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Dubey, Kajal Satishkumar</dc:creator>
  <cp:keywords/>
  <dc:description/>
  <cp:lastModifiedBy>Goieit, Rohan</cp:lastModifiedBy>
  <cp:revision>2</cp:revision>
  <cp:lastPrinted>2023-08-02T04:17:00Z</cp:lastPrinted>
  <dcterms:created xsi:type="dcterms:W3CDTF">2023-09-24T06:30:00Z</dcterms:created>
  <dcterms:modified xsi:type="dcterms:W3CDTF">2023-09-24T06:30:00Z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0x01010077BB1FB7B3484A4CA52246576E14BE9B</vt:lpwstr>
  </property>
  <property fmtid="{D5CDD505-2E9C-101B-9397-08002B2CF9AE}" pid="3" name="MediaServiceImageTags">
    <vt:lpwstr/>
  </property>
</Properties>
</file>